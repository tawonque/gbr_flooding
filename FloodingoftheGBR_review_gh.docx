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119D7AAC" w14:textId="6FAB4017" w:rsidR="007A68F4" w:rsidRPr="00F92245" w:rsidRDefault="00710025">
      <w:pPr>
        <w:pStyle w:val="Title"/>
        <w:spacing w:line="480" w:lineRule="auto"/>
      </w:pPr>
      <w:proofErr w:type="spellStart"/>
      <w:r w:rsidRPr="00266AC3">
        <w:t>Spatio</w:t>
      </w:r>
      <w:proofErr w:type="spellEnd"/>
      <w:r w:rsidRPr="00266AC3">
        <w:t>-temporal patterns in the postglacial flooding of the Great Barrier Reef shelf</w:t>
      </w:r>
      <w:r w:rsidR="004443A7">
        <w:t>, Australia</w:t>
      </w:r>
      <w:r w:rsidR="009B2505" w:rsidRPr="00F92245">
        <w:t>.</w:t>
      </w:r>
    </w:p>
    <w:p w14:paraId="6177E582" w14:textId="77777777" w:rsidR="007A68F4" w:rsidRPr="00F92245" w:rsidRDefault="004C5D9B">
      <w:pPr>
        <w:keepNext/>
        <w:keepLines/>
        <w:jc w:val="center"/>
      </w:pPr>
      <w:r w:rsidRPr="00F92245">
        <w:t>Gustavo Hinestrosa</w:t>
      </w:r>
    </w:p>
    <w:p w14:paraId="4FACA1F0" w14:textId="77777777" w:rsidR="007A68F4" w:rsidRPr="00F92245" w:rsidRDefault="004C5D9B">
      <w:pPr>
        <w:keepNext/>
        <w:keepLines/>
        <w:jc w:val="center"/>
      </w:pPr>
      <w:r w:rsidRPr="00F92245">
        <w:t>Jody M. Webster</w:t>
      </w:r>
    </w:p>
    <w:p w14:paraId="2CCD5BBD" w14:textId="77777777" w:rsidR="007A68F4" w:rsidRPr="00F92245" w:rsidRDefault="004C5D9B">
      <w:pPr>
        <w:keepNext/>
        <w:keepLines/>
        <w:jc w:val="center"/>
      </w:pPr>
      <w:r w:rsidRPr="00F92245">
        <w:t xml:space="preserve">Robin J. </w:t>
      </w:r>
      <w:proofErr w:type="spellStart"/>
      <w:r w:rsidRPr="00F92245">
        <w:t>Beaman</w:t>
      </w:r>
      <w:proofErr w:type="spellEnd"/>
    </w:p>
    <w:p w14:paraId="5D453C8C" w14:textId="77777777" w:rsidR="007A68F4" w:rsidRDefault="004C5D9B">
      <w:pPr>
        <w:pStyle w:val="Heading1"/>
        <w:spacing w:line="480" w:lineRule="auto"/>
      </w:pPr>
      <w:bookmarkStart w:id="0" w:name="gjdgxs" w:colFirst="0" w:colLast="0"/>
      <w:bookmarkEnd w:id="0"/>
      <w:r w:rsidRPr="00F92245">
        <w:t>Abstract</w:t>
      </w:r>
    </w:p>
    <w:p w14:paraId="175070F7" w14:textId="65E09E0E" w:rsidR="00A06B9F" w:rsidRPr="00C035A0" w:rsidRDefault="007C4459" w:rsidP="00340CF1">
      <w:pPr>
        <w:spacing w:before="180" w:after="180" w:line="480" w:lineRule="auto"/>
        <w:rPr>
          <w:rFonts w:eastAsia="Times New Roman" w:cs="Arial"/>
          <w:rPrChange w:id="1" w:author="Gus Hinestrosa" w:date="2018-09-08T19:34:00Z">
            <w:rPr/>
          </w:rPrChange>
        </w:rPr>
      </w:pPr>
      <w:r>
        <w:rPr>
          <w:rFonts w:eastAsia="Times New Roman" w:cs="Arial"/>
        </w:rPr>
        <w:t>The</w:t>
      </w:r>
      <w:r w:rsidR="000D0E60" w:rsidRPr="00090F16">
        <w:rPr>
          <w:rFonts w:eastAsia="Times New Roman" w:cs="Arial"/>
        </w:rPr>
        <w:t xml:space="preserve"> </w:t>
      </w:r>
      <w:r w:rsidR="00D80BE1">
        <w:rPr>
          <w:rFonts w:eastAsia="Times New Roman" w:cs="Arial"/>
        </w:rPr>
        <w:t>shelf of the Great Barrier Reef (GBR)</w:t>
      </w:r>
      <w:r w:rsidR="00F5498A">
        <w:rPr>
          <w:rFonts w:eastAsia="Times New Roman" w:cs="Arial"/>
        </w:rPr>
        <w:t xml:space="preserve"> </w:t>
      </w:r>
      <w:r w:rsidR="00313BBF">
        <w:rPr>
          <w:rFonts w:eastAsia="Times New Roman" w:cs="Arial"/>
        </w:rPr>
        <w:t>was progressively</w:t>
      </w:r>
      <w:r w:rsidR="00C9312C">
        <w:rPr>
          <w:rFonts w:eastAsia="Times New Roman" w:cs="Arial"/>
        </w:rPr>
        <w:t xml:space="preserve"> marine</w:t>
      </w:r>
      <w:r w:rsidR="00313BBF">
        <w:rPr>
          <w:rFonts w:eastAsia="Times New Roman" w:cs="Arial"/>
        </w:rPr>
        <w:t xml:space="preserve"> flooded from the last glaciation (ca 20 </w:t>
      </w:r>
      <w:proofErr w:type="spellStart"/>
      <w:r w:rsidR="00313BBF">
        <w:rPr>
          <w:rFonts w:eastAsia="Times New Roman" w:cs="Arial"/>
        </w:rPr>
        <w:t>ka</w:t>
      </w:r>
      <w:proofErr w:type="spellEnd"/>
      <w:r w:rsidR="00313BBF">
        <w:rPr>
          <w:rFonts w:eastAsia="Times New Roman" w:cs="Arial"/>
        </w:rPr>
        <w:t xml:space="preserve"> BP) until the last sea-level highstand (ca. 6 </w:t>
      </w:r>
      <w:proofErr w:type="spellStart"/>
      <w:r w:rsidR="00313BBF">
        <w:rPr>
          <w:rFonts w:eastAsia="Times New Roman" w:cs="Arial"/>
        </w:rPr>
        <w:t>ka</w:t>
      </w:r>
      <w:proofErr w:type="spellEnd"/>
      <w:r w:rsidR="00313BBF">
        <w:rPr>
          <w:rFonts w:eastAsia="Times New Roman" w:cs="Arial"/>
        </w:rPr>
        <w:t xml:space="preserve"> BP)</w:t>
      </w:r>
      <w:r w:rsidR="006D77E8">
        <w:rPr>
          <w:rFonts w:eastAsia="Times New Roman" w:cs="Arial"/>
        </w:rPr>
        <w:t>,</w:t>
      </w:r>
      <w:r w:rsidR="00DF18B7">
        <w:rPr>
          <w:rFonts w:eastAsia="Times New Roman" w:cs="Arial"/>
        </w:rPr>
        <w:t xml:space="preserve"> </w:t>
      </w:r>
      <w:r w:rsidR="006D77E8">
        <w:rPr>
          <w:rFonts w:eastAsia="Times New Roman" w:cs="Arial"/>
        </w:rPr>
        <w:t xml:space="preserve">affecting </w:t>
      </w:r>
      <w:r w:rsidR="00CD6F44">
        <w:rPr>
          <w:rFonts w:eastAsia="Times New Roman" w:cs="Arial"/>
        </w:rPr>
        <w:t>the depositional evolution of the GBR and associated deposits</w:t>
      </w:r>
      <w:r w:rsidR="00313BBF" w:rsidRPr="008C4FE3">
        <w:rPr>
          <w:rFonts w:eastAsia="Times New Roman" w:cs="Arial"/>
          <w:highlight w:val="yellow"/>
          <w:rPrChange w:id="2" w:author="Gus Hinestrosa" w:date="2018-09-19T17:17:00Z">
            <w:rPr>
              <w:rFonts w:eastAsia="Times New Roman" w:cs="Arial"/>
            </w:rPr>
          </w:rPrChange>
        </w:rPr>
        <w:t>.</w:t>
      </w:r>
      <w:r w:rsidR="00CD6F44" w:rsidRPr="008C4FE3">
        <w:rPr>
          <w:rFonts w:eastAsia="Times New Roman" w:cs="Arial"/>
          <w:highlight w:val="yellow"/>
          <w:rPrChange w:id="3" w:author="Gus Hinestrosa" w:date="2018-09-19T17:17:00Z">
            <w:rPr>
              <w:rFonts w:eastAsia="Times New Roman" w:cs="Arial"/>
            </w:rPr>
          </w:rPrChange>
        </w:rPr>
        <w:t xml:space="preserve"> </w:t>
      </w:r>
      <w:commentRangeStart w:id="4"/>
      <w:r w:rsidR="00CD6F44" w:rsidRPr="008C4FE3">
        <w:rPr>
          <w:rFonts w:eastAsia="Times New Roman" w:cs="Arial"/>
          <w:highlight w:val="yellow"/>
          <w:rPrChange w:id="5" w:author="Gus Hinestrosa" w:date="2018-09-19T17:17:00Z">
            <w:rPr>
              <w:rFonts w:eastAsia="Times New Roman" w:cs="Arial"/>
            </w:rPr>
          </w:rPrChange>
        </w:rPr>
        <w:t xml:space="preserve">However, this process </w:t>
      </w:r>
      <w:del w:id="6" w:author="Gus Hinestrosa" w:date="2018-09-20T11:17:00Z">
        <w:r w:rsidR="00CD6F44" w:rsidRPr="008C4FE3" w:rsidDel="00EE38FE">
          <w:rPr>
            <w:rFonts w:eastAsia="Times New Roman" w:cs="Arial"/>
            <w:highlight w:val="yellow"/>
            <w:rPrChange w:id="7" w:author="Gus Hinestrosa" w:date="2018-09-19T17:17:00Z">
              <w:rPr>
                <w:rFonts w:eastAsia="Times New Roman" w:cs="Arial"/>
              </w:rPr>
            </w:rPrChange>
          </w:rPr>
          <w:delText xml:space="preserve">has not been </w:delText>
        </w:r>
        <w:r w:rsidR="00C9312C" w:rsidRPr="008C4FE3" w:rsidDel="00EE38FE">
          <w:rPr>
            <w:rFonts w:eastAsia="Times New Roman" w:cs="Arial"/>
            <w:highlight w:val="yellow"/>
            <w:rPrChange w:id="8" w:author="Gus Hinestrosa" w:date="2018-09-19T17:17:00Z">
              <w:rPr>
                <w:rFonts w:eastAsia="Times New Roman" w:cs="Arial"/>
              </w:rPr>
            </w:rPrChange>
          </w:rPr>
          <w:delText xml:space="preserve">systematically </w:delText>
        </w:r>
        <w:r w:rsidR="00AB5E7E" w:rsidRPr="008C4FE3" w:rsidDel="00B21C9D">
          <w:rPr>
            <w:rFonts w:eastAsia="Times New Roman" w:cs="Arial"/>
            <w:highlight w:val="yellow"/>
            <w:rPrChange w:id="9" w:author="Gus Hinestrosa" w:date="2018-09-19T17:17:00Z">
              <w:rPr>
                <w:rFonts w:eastAsia="Times New Roman" w:cs="Arial"/>
              </w:rPr>
            </w:rPrChange>
          </w:rPr>
          <w:delText>quantified</w:delText>
        </w:r>
        <w:r w:rsidR="00C9312C" w:rsidRPr="008C4FE3" w:rsidDel="00B21C9D">
          <w:rPr>
            <w:rFonts w:eastAsia="Times New Roman" w:cs="Arial"/>
            <w:highlight w:val="yellow"/>
            <w:rPrChange w:id="10" w:author="Gus Hinestrosa" w:date="2018-09-19T17:17:00Z">
              <w:rPr>
                <w:rFonts w:eastAsia="Times New Roman" w:cs="Arial"/>
              </w:rPr>
            </w:rPrChange>
          </w:rPr>
          <w:delText xml:space="preserve"> </w:delText>
        </w:r>
      </w:del>
      <w:ins w:id="11" w:author="Gus Hinestrosa" w:date="2018-09-20T11:18:00Z">
        <w:r w:rsidR="00EE38FE">
          <w:rPr>
            <w:rFonts w:eastAsia="Times New Roman" w:cs="Arial"/>
            <w:highlight w:val="yellow"/>
          </w:rPr>
          <w:t>has not been fully characterized in term of</w:t>
        </w:r>
      </w:ins>
      <w:ins w:id="12" w:author="Gus Hinestrosa" w:date="2018-09-20T11:17:00Z">
        <w:r w:rsidR="00B21C9D">
          <w:rPr>
            <w:rFonts w:eastAsia="Times New Roman" w:cs="Arial"/>
            <w:highlight w:val="yellow"/>
          </w:rPr>
          <w:t xml:space="preserve"> physiographic variables </w:t>
        </w:r>
      </w:ins>
      <w:r w:rsidR="00C9312C" w:rsidRPr="008C4FE3">
        <w:rPr>
          <w:rFonts w:eastAsia="Times New Roman" w:cs="Arial"/>
          <w:highlight w:val="yellow"/>
          <w:rPrChange w:id="13" w:author="Gus Hinestrosa" w:date="2018-09-19T17:17:00Z">
            <w:rPr>
              <w:rFonts w:eastAsia="Times New Roman" w:cs="Arial"/>
            </w:rPr>
          </w:rPrChange>
        </w:rPr>
        <w:t xml:space="preserve">in a </w:t>
      </w:r>
      <w:del w:id="14" w:author="Gus Hinestrosa" w:date="2018-09-20T11:20:00Z">
        <w:r w:rsidR="00C9312C" w:rsidRPr="008C4FE3" w:rsidDel="005319A6">
          <w:rPr>
            <w:rFonts w:eastAsia="Times New Roman" w:cs="Arial"/>
            <w:highlight w:val="yellow"/>
            <w:rPrChange w:id="15" w:author="Gus Hinestrosa" w:date="2018-09-19T17:17:00Z">
              <w:rPr>
                <w:rFonts w:eastAsia="Times New Roman" w:cs="Arial"/>
              </w:rPr>
            </w:rPrChange>
          </w:rPr>
          <w:delText>relevant</w:delText>
        </w:r>
        <w:r w:rsidRPr="008C4FE3" w:rsidDel="005319A6">
          <w:rPr>
            <w:rFonts w:eastAsia="Times New Roman" w:cs="Arial"/>
            <w:highlight w:val="yellow"/>
            <w:rPrChange w:id="16" w:author="Gus Hinestrosa" w:date="2018-09-19T17:17:00Z">
              <w:rPr>
                <w:rFonts w:eastAsia="Times New Roman" w:cs="Arial"/>
              </w:rPr>
            </w:rPrChange>
          </w:rPr>
          <w:delText xml:space="preserve"> </w:delText>
        </w:r>
      </w:del>
      <w:proofErr w:type="spellStart"/>
      <w:r w:rsidR="00F5498A" w:rsidRPr="008C4FE3">
        <w:rPr>
          <w:rFonts w:eastAsia="Times New Roman" w:cs="Arial"/>
          <w:highlight w:val="yellow"/>
          <w:rPrChange w:id="17" w:author="Gus Hinestrosa" w:date="2018-09-19T17:17:00Z">
            <w:rPr>
              <w:rFonts w:eastAsia="Times New Roman" w:cs="Arial"/>
            </w:rPr>
          </w:rPrChange>
        </w:rPr>
        <w:t>spatio</w:t>
      </w:r>
      <w:proofErr w:type="spellEnd"/>
      <w:r w:rsidR="00F5498A" w:rsidRPr="008C4FE3">
        <w:rPr>
          <w:rFonts w:eastAsia="Times New Roman" w:cs="Arial"/>
          <w:highlight w:val="yellow"/>
          <w:rPrChange w:id="18" w:author="Gus Hinestrosa" w:date="2018-09-19T17:17:00Z">
            <w:rPr>
              <w:rFonts w:eastAsia="Times New Roman" w:cs="Arial"/>
            </w:rPr>
          </w:rPrChange>
        </w:rPr>
        <w:t>-</w:t>
      </w:r>
      <w:r w:rsidRPr="008C4FE3">
        <w:rPr>
          <w:rFonts w:eastAsia="Times New Roman" w:cs="Arial"/>
          <w:highlight w:val="yellow"/>
          <w:rPrChange w:id="19" w:author="Gus Hinestrosa" w:date="2018-09-19T17:17:00Z">
            <w:rPr>
              <w:rFonts w:eastAsia="Times New Roman" w:cs="Arial"/>
            </w:rPr>
          </w:rPrChange>
        </w:rPr>
        <w:t>temporal scale</w:t>
      </w:r>
      <w:ins w:id="20" w:author="Gus Hinestrosa" w:date="2018-09-20T11:20:00Z">
        <w:r w:rsidR="005319A6">
          <w:rPr>
            <w:rFonts w:eastAsia="Times New Roman" w:cs="Arial"/>
            <w:highlight w:val="yellow"/>
          </w:rPr>
          <w:t xml:space="preserve"> relevant for the whole postglacial evolution of the GBR</w:t>
        </w:r>
      </w:ins>
      <w:r w:rsidRPr="008C4FE3">
        <w:rPr>
          <w:rFonts w:eastAsia="Times New Roman" w:cs="Arial"/>
          <w:highlight w:val="yellow"/>
          <w:rPrChange w:id="21" w:author="Gus Hinestrosa" w:date="2018-09-19T17:17:00Z">
            <w:rPr>
              <w:rFonts w:eastAsia="Times New Roman" w:cs="Arial"/>
            </w:rPr>
          </w:rPrChange>
        </w:rPr>
        <w:t>.</w:t>
      </w:r>
      <w:commentRangeEnd w:id="4"/>
      <w:r w:rsidR="009E381D" w:rsidRPr="008C4FE3">
        <w:rPr>
          <w:rStyle w:val="CommentReference"/>
          <w:highlight w:val="yellow"/>
          <w:rPrChange w:id="22" w:author="Gus Hinestrosa" w:date="2018-09-19T17:17:00Z">
            <w:rPr>
              <w:rStyle w:val="CommentReference"/>
            </w:rPr>
          </w:rPrChange>
        </w:rPr>
        <w:commentReference w:id="4"/>
      </w:r>
      <w:r w:rsidRPr="008C4FE3">
        <w:rPr>
          <w:rFonts w:eastAsia="Times New Roman" w:cs="Arial"/>
          <w:highlight w:val="yellow"/>
          <w:rPrChange w:id="23" w:author="Gus Hinestrosa" w:date="2018-09-19T17:17:00Z">
            <w:rPr>
              <w:rFonts w:eastAsia="Times New Roman" w:cs="Arial"/>
            </w:rPr>
          </w:rPrChange>
        </w:rPr>
        <w:t xml:space="preserve"> </w:t>
      </w:r>
      <w:r w:rsidR="007130C7" w:rsidRPr="008C4FE3">
        <w:rPr>
          <w:rFonts w:eastAsia="Times New Roman" w:cs="Arial"/>
          <w:highlight w:val="yellow"/>
          <w:rPrChange w:id="24" w:author="Gus Hinestrosa" w:date="2018-09-19T17:17:00Z">
            <w:rPr>
              <w:rFonts w:eastAsia="Times New Roman" w:cs="Arial"/>
            </w:rPr>
          </w:rPrChange>
        </w:rPr>
        <w:t>For</w:t>
      </w:r>
      <w:r w:rsidR="007130C7">
        <w:rPr>
          <w:rFonts w:eastAsia="Times New Roman" w:cs="Arial"/>
        </w:rPr>
        <w:t xml:space="preserve"> this </w:t>
      </w:r>
      <w:r w:rsidR="00A06B9F">
        <w:rPr>
          <w:rFonts w:eastAsia="Times New Roman" w:cs="Arial"/>
        </w:rPr>
        <w:t>study</w:t>
      </w:r>
      <w:r w:rsidR="007130C7">
        <w:rPr>
          <w:rFonts w:eastAsia="Times New Roman" w:cs="Arial"/>
        </w:rPr>
        <w:t>, we used a</w:t>
      </w:r>
      <w:r w:rsidR="00D054D1">
        <w:rPr>
          <w:rFonts w:eastAsia="Times New Roman" w:cs="Arial"/>
        </w:rPr>
        <w:t xml:space="preserve"> </w:t>
      </w:r>
      <w:r w:rsidR="003117B9" w:rsidRPr="00340CF1">
        <w:rPr>
          <w:rFonts w:eastAsia="Times New Roman" w:cs="Arial"/>
        </w:rPr>
        <w:t xml:space="preserve">bathymetric model </w:t>
      </w:r>
      <w:r w:rsidR="00F5498A">
        <w:rPr>
          <w:rFonts w:eastAsia="Times New Roman" w:cs="Arial"/>
        </w:rPr>
        <w:t>of the ent</w:t>
      </w:r>
      <w:r w:rsidR="00D054D1">
        <w:rPr>
          <w:rFonts w:eastAsia="Times New Roman" w:cs="Arial"/>
        </w:rPr>
        <w:t xml:space="preserve">ire </w:t>
      </w:r>
      <w:r w:rsidR="003117B9" w:rsidRPr="00340CF1">
        <w:rPr>
          <w:rFonts w:eastAsia="Times New Roman" w:cs="Arial"/>
        </w:rPr>
        <w:t>shelf</w:t>
      </w:r>
      <w:r w:rsidR="001C6616">
        <w:rPr>
          <w:rFonts w:eastAsia="Times New Roman" w:cs="Arial"/>
        </w:rPr>
        <w:t xml:space="preserve">, </w:t>
      </w:r>
      <w:r w:rsidR="00AB5E7E">
        <w:rPr>
          <w:rFonts w:eastAsia="Times New Roman" w:cs="Arial"/>
        </w:rPr>
        <w:t xml:space="preserve">and </w:t>
      </w:r>
      <w:r w:rsidR="00706138">
        <w:rPr>
          <w:rFonts w:eastAsia="Times New Roman" w:cs="Arial"/>
        </w:rPr>
        <w:t>a shelf</w:t>
      </w:r>
      <w:ins w:id="25" w:author="Gus Hinestrosa" w:date="2018-09-08T20:44:00Z">
        <w:r w:rsidR="002E790C">
          <w:rPr>
            <w:rFonts w:eastAsia="Times New Roman" w:cs="Arial"/>
          </w:rPr>
          <w:t xml:space="preserve"> margin</w:t>
        </w:r>
      </w:ins>
      <w:del w:id="26" w:author="Gus Hinestrosa" w:date="2018-09-08T20:44:00Z">
        <w:r w:rsidR="00706138" w:rsidDel="002E790C">
          <w:rPr>
            <w:rFonts w:eastAsia="Times New Roman" w:cs="Arial"/>
          </w:rPr>
          <w:delText>-edge</w:delText>
        </w:r>
      </w:del>
      <w:r w:rsidR="00706138">
        <w:rPr>
          <w:rFonts w:eastAsia="Times New Roman" w:cs="Arial"/>
        </w:rPr>
        <w:t xml:space="preserve"> subset</w:t>
      </w:r>
      <w:r w:rsidR="001C6616">
        <w:rPr>
          <w:rFonts w:eastAsia="Times New Roman" w:cs="Arial"/>
        </w:rPr>
        <w:t>,</w:t>
      </w:r>
      <w:r w:rsidR="002C7637">
        <w:rPr>
          <w:rFonts w:eastAsia="Times New Roman" w:cs="Arial"/>
        </w:rPr>
        <w:t xml:space="preserve"> </w:t>
      </w:r>
      <w:r w:rsidR="003117B9" w:rsidRPr="00340CF1">
        <w:rPr>
          <w:rFonts w:eastAsia="Times New Roman" w:cs="Arial"/>
        </w:rPr>
        <w:t>sliced into 33</w:t>
      </w:r>
      <w:r w:rsidR="00D054D1">
        <w:rPr>
          <w:rFonts w:eastAsia="Times New Roman" w:cs="Arial"/>
        </w:rPr>
        <w:t xml:space="preserve"> latitudinal zones</w:t>
      </w:r>
      <w:r w:rsidR="003117B9" w:rsidRPr="00340CF1">
        <w:rPr>
          <w:rFonts w:eastAsia="Times New Roman" w:cs="Arial"/>
        </w:rPr>
        <w:t xml:space="preserve">. </w:t>
      </w:r>
      <w:r w:rsidR="00D80BE1">
        <w:rPr>
          <w:rFonts w:eastAsia="Times New Roman" w:cs="Arial"/>
        </w:rPr>
        <w:t xml:space="preserve">Postglacial marine flooding </w:t>
      </w:r>
      <w:r w:rsidR="003117B9" w:rsidRPr="00340CF1">
        <w:rPr>
          <w:rFonts w:eastAsia="Times New Roman" w:cs="Arial"/>
        </w:rPr>
        <w:t>was</w:t>
      </w:r>
      <w:r w:rsidR="001C6616">
        <w:rPr>
          <w:rFonts w:eastAsia="Times New Roman" w:cs="Arial"/>
        </w:rPr>
        <w:t xml:space="preserve"> </w:t>
      </w:r>
      <w:r w:rsidR="003117B9" w:rsidRPr="00340CF1">
        <w:rPr>
          <w:rFonts w:eastAsia="Times New Roman" w:cs="Arial"/>
        </w:rPr>
        <w:t xml:space="preserve">simulated </w:t>
      </w:r>
      <w:r w:rsidR="00AB5E7E">
        <w:rPr>
          <w:rFonts w:eastAsia="Times New Roman" w:cs="Arial"/>
        </w:rPr>
        <w:t xml:space="preserve">and </w:t>
      </w:r>
      <w:del w:id="27" w:author="Gus Hinestrosa" w:date="2018-09-08T18:19:00Z">
        <w:r w:rsidR="001C6616" w:rsidDel="00F6149D">
          <w:rPr>
            <w:rFonts w:eastAsia="Times New Roman" w:cs="Arial"/>
          </w:rPr>
          <w:delText xml:space="preserve">the </w:delText>
        </w:r>
      </w:del>
      <w:r w:rsidR="00AB5E7E">
        <w:rPr>
          <w:rFonts w:eastAsia="Times New Roman" w:cs="Arial"/>
        </w:rPr>
        <w:t>f</w:t>
      </w:r>
      <w:r w:rsidR="003117B9" w:rsidRPr="00340CF1">
        <w:rPr>
          <w:rFonts w:eastAsia="Times New Roman" w:cs="Arial"/>
        </w:rPr>
        <w:t>looded area</w:t>
      </w:r>
      <w:r w:rsidR="00D80BE1">
        <w:rPr>
          <w:rFonts w:eastAsia="Times New Roman" w:cs="Arial"/>
        </w:rPr>
        <w:t xml:space="preserve"> (km</w:t>
      </w:r>
      <w:r w:rsidR="00D80BE1" w:rsidRPr="00340CF1">
        <w:rPr>
          <w:rFonts w:eastAsia="Times New Roman" w:cs="Arial"/>
          <w:vertAlign w:val="superscript"/>
        </w:rPr>
        <w:t>2</w:t>
      </w:r>
      <w:r w:rsidR="00D80BE1">
        <w:rPr>
          <w:rFonts w:eastAsia="Times New Roman" w:cs="Arial"/>
        </w:rPr>
        <w:t>)</w:t>
      </w:r>
      <w:ins w:id="28" w:author="Gus Hinestrosa" w:date="2018-09-08T17:22:00Z">
        <w:r w:rsidR="00DB648B">
          <w:rPr>
            <w:rFonts w:eastAsia="Times New Roman" w:cs="Arial"/>
          </w:rPr>
          <w:t xml:space="preserve">, </w:t>
        </w:r>
      </w:ins>
      <w:ins w:id="29" w:author="Gus Hinestrosa" w:date="2018-09-08T17:28:00Z">
        <w:r w:rsidR="00C80992">
          <w:rPr>
            <w:rFonts w:eastAsia="Times New Roman" w:cs="Arial"/>
          </w:rPr>
          <w:t>flood</w:t>
        </w:r>
      </w:ins>
      <w:ins w:id="30" w:author="Gus Hinestrosa" w:date="2018-09-14T13:57:00Z">
        <w:r w:rsidR="006A2B6B">
          <w:rPr>
            <w:rFonts w:eastAsia="Times New Roman" w:cs="Arial"/>
          </w:rPr>
          <w:t>ing magnitude</w:t>
        </w:r>
      </w:ins>
      <w:ins w:id="31" w:author="Gus Hinestrosa" w:date="2018-09-08T17:28:00Z">
        <w:r w:rsidR="00C80992">
          <w:rPr>
            <w:rFonts w:eastAsia="Times New Roman" w:cs="Arial"/>
          </w:rPr>
          <w:t xml:space="preserve"> </w:t>
        </w:r>
      </w:ins>
      <w:ins w:id="32" w:author="Gus Hinestrosa" w:date="2018-09-08T17:22:00Z">
        <w:r w:rsidR="00DB648B">
          <w:rPr>
            <w:rFonts w:eastAsia="Times New Roman" w:cs="Arial"/>
          </w:rPr>
          <w:t>(km</w:t>
        </w:r>
        <w:r w:rsidR="00DB648B" w:rsidRPr="00340CF1">
          <w:rPr>
            <w:rFonts w:eastAsia="Times New Roman" w:cs="Arial"/>
            <w:vertAlign w:val="superscript"/>
          </w:rPr>
          <w:t>2</w:t>
        </w:r>
        <w:r w:rsidR="00C520F3">
          <w:rPr>
            <w:rFonts w:eastAsia="Times New Roman" w:cs="Arial"/>
          </w:rPr>
          <w:t xml:space="preserve"> per sea-level</w:t>
        </w:r>
      </w:ins>
      <w:ins w:id="33" w:author="Gus Hinestrosa" w:date="2018-09-16T17:46:00Z">
        <w:r w:rsidR="00C520F3">
          <w:rPr>
            <w:rFonts w:eastAsia="Times New Roman" w:cs="Arial"/>
          </w:rPr>
          <w:t xml:space="preserve"> </w:t>
        </w:r>
      </w:ins>
      <w:ins w:id="34" w:author="Gus Hinestrosa" w:date="2018-09-12T13:31:00Z">
        <w:r w:rsidR="00F706B6">
          <w:rPr>
            <w:rFonts w:eastAsia="Times New Roman" w:cs="Arial"/>
          </w:rPr>
          <w:t>increment</w:t>
        </w:r>
      </w:ins>
      <w:ins w:id="35" w:author="Gus Hinestrosa" w:date="2018-09-08T17:22:00Z">
        <w:r w:rsidR="00DB648B">
          <w:rPr>
            <w:rFonts w:eastAsia="Times New Roman" w:cs="Arial"/>
          </w:rPr>
          <w:t>)</w:t>
        </w:r>
      </w:ins>
      <w:r w:rsidR="00C36CBB">
        <w:rPr>
          <w:rFonts w:eastAsia="Times New Roman" w:cs="Arial"/>
        </w:rPr>
        <w:t>,</w:t>
      </w:r>
      <w:r w:rsidR="005B46BD">
        <w:rPr>
          <w:rFonts w:eastAsia="Times New Roman" w:cs="Arial"/>
        </w:rPr>
        <w:t xml:space="preserve"> </w:t>
      </w:r>
      <w:r w:rsidR="00C36CBB">
        <w:rPr>
          <w:rFonts w:eastAsia="Times New Roman" w:cs="Arial"/>
        </w:rPr>
        <w:t xml:space="preserve">flooding </w:t>
      </w:r>
      <w:r w:rsidR="005B46BD">
        <w:rPr>
          <w:rFonts w:eastAsia="Times New Roman" w:cs="Arial"/>
        </w:rPr>
        <w:t xml:space="preserve">rate </w:t>
      </w:r>
      <w:r w:rsidR="00C36CBB">
        <w:rPr>
          <w:rFonts w:eastAsia="Times New Roman" w:cs="Arial"/>
        </w:rPr>
        <w:t>(</w:t>
      </w:r>
      <w:r w:rsidR="005B46BD">
        <w:rPr>
          <w:rFonts w:eastAsia="Times New Roman" w:cs="Arial"/>
        </w:rPr>
        <w:t>km</w:t>
      </w:r>
      <w:proofErr w:type="gramStart"/>
      <w:r w:rsidR="005B46BD" w:rsidRPr="00340CF1">
        <w:rPr>
          <w:rFonts w:eastAsia="Times New Roman" w:cs="Arial"/>
          <w:vertAlign w:val="superscript"/>
        </w:rPr>
        <w:t>2</w:t>
      </w:r>
      <w:ins w:id="36" w:author="Gus Hinestrosa" w:date="2018-09-16T17:46:00Z">
        <w:r w:rsidR="00C520F3">
          <w:rPr>
            <w:rFonts w:eastAsia="Times New Roman" w:cs="Arial"/>
          </w:rPr>
          <w:t xml:space="preserve"> .</w:t>
        </w:r>
        <w:proofErr w:type="gramEnd"/>
        <w:r w:rsidR="00C520F3">
          <w:rPr>
            <w:rFonts w:eastAsia="Times New Roman" w:cs="Arial"/>
          </w:rPr>
          <w:t xml:space="preserve"> </w:t>
        </w:r>
      </w:ins>
      <w:del w:id="37" w:author="Gus Hinestrosa" w:date="2018-09-16T17:46:00Z">
        <w:r w:rsidR="005B46BD" w:rsidDel="00C520F3">
          <w:rPr>
            <w:rFonts w:eastAsia="Times New Roman" w:cs="Arial"/>
          </w:rPr>
          <w:delText>/</w:delText>
        </w:r>
      </w:del>
      <w:del w:id="38" w:author="Gus Hinestrosa" w:date="2018-09-08T16:06:00Z">
        <w:r w:rsidR="005B46BD" w:rsidDel="00607082">
          <w:rPr>
            <w:rFonts w:eastAsia="Times New Roman" w:cs="Arial"/>
          </w:rPr>
          <w:delText>step</w:delText>
        </w:r>
      </w:del>
      <w:ins w:id="39" w:author="Gus Hinestrosa" w:date="2018-09-08T16:06:00Z">
        <w:r w:rsidR="00607082">
          <w:rPr>
            <w:rFonts w:eastAsia="Times New Roman" w:cs="Arial"/>
          </w:rPr>
          <w:t>ky</w:t>
        </w:r>
      </w:ins>
      <w:ins w:id="40" w:author="Gus Hinestrosa" w:date="2018-09-16T17:46:00Z">
        <w:r w:rsidR="00C520F3" w:rsidRPr="00C520F3">
          <w:rPr>
            <w:rFonts w:eastAsia="Times New Roman" w:cs="Arial"/>
            <w:vertAlign w:val="superscript"/>
            <w:rPrChange w:id="41" w:author="Gus Hinestrosa" w:date="2018-09-16T17:46:00Z">
              <w:rPr>
                <w:rFonts w:eastAsia="Times New Roman" w:cs="Arial"/>
              </w:rPr>
            </w:rPrChange>
          </w:rPr>
          <w:t>-1</w:t>
        </w:r>
      </w:ins>
      <w:r w:rsidR="005B46BD">
        <w:rPr>
          <w:rFonts w:eastAsia="Times New Roman" w:cs="Arial"/>
        </w:rPr>
        <w:t xml:space="preserve">) </w:t>
      </w:r>
      <w:r w:rsidR="003117B9" w:rsidRPr="00340CF1">
        <w:rPr>
          <w:rFonts w:eastAsia="Times New Roman" w:cs="Arial"/>
        </w:rPr>
        <w:t>and coast</w:t>
      </w:r>
      <w:r w:rsidR="00E177E7">
        <w:rPr>
          <w:rFonts w:eastAsia="Times New Roman" w:cs="Arial"/>
        </w:rPr>
        <w:t>line</w:t>
      </w:r>
      <w:r w:rsidR="003117B9" w:rsidRPr="00340CF1">
        <w:rPr>
          <w:rFonts w:eastAsia="Times New Roman" w:cs="Arial"/>
        </w:rPr>
        <w:t xml:space="preserve"> length</w:t>
      </w:r>
      <w:r w:rsidR="00DC234E">
        <w:rPr>
          <w:rFonts w:eastAsia="Times New Roman" w:cs="Arial"/>
        </w:rPr>
        <w:t xml:space="preserve"> (km) were estimated</w:t>
      </w:r>
      <w:r w:rsidR="002C7637">
        <w:rPr>
          <w:rFonts w:eastAsia="Times New Roman" w:cs="Arial"/>
        </w:rPr>
        <w:t xml:space="preserve"> for each zone</w:t>
      </w:r>
      <w:r w:rsidR="00AB5E7E">
        <w:rPr>
          <w:rFonts w:eastAsia="Times New Roman" w:cs="Arial"/>
        </w:rPr>
        <w:t>,</w:t>
      </w:r>
      <w:r w:rsidR="00DC234E">
        <w:rPr>
          <w:rFonts w:eastAsia="Times New Roman" w:cs="Arial"/>
        </w:rPr>
        <w:t xml:space="preserve"> from 130 m to 0 m below present sea level, in 5 m steps</w:t>
      </w:r>
      <w:ins w:id="42" w:author="Gus Hinestrosa" w:date="2018-09-08T16:07:00Z">
        <w:r w:rsidR="00607082">
          <w:rPr>
            <w:rFonts w:eastAsia="Times New Roman" w:cs="Arial"/>
          </w:rPr>
          <w:t xml:space="preserve">, representing the period from 20 </w:t>
        </w:r>
        <w:proofErr w:type="spellStart"/>
        <w:r w:rsidR="00607082">
          <w:rPr>
            <w:rFonts w:eastAsia="Times New Roman" w:cs="Arial"/>
          </w:rPr>
          <w:t>ka</w:t>
        </w:r>
        <w:proofErr w:type="spellEnd"/>
        <w:r w:rsidR="00607082">
          <w:rPr>
            <w:rFonts w:eastAsia="Times New Roman" w:cs="Arial"/>
          </w:rPr>
          <w:t xml:space="preserve"> to 6 </w:t>
        </w:r>
        <w:proofErr w:type="spellStart"/>
        <w:r w:rsidR="00607082">
          <w:rPr>
            <w:rFonts w:eastAsia="Times New Roman" w:cs="Arial"/>
          </w:rPr>
          <w:t>ka</w:t>
        </w:r>
        <w:proofErr w:type="spellEnd"/>
        <w:r w:rsidR="00607082">
          <w:rPr>
            <w:rFonts w:eastAsia="Times New Roman" w:cs="Arial"/>
          </w:rPr>
          <w:t xml:space="preserve"> BP</w:t>
        </w:r>
      </w:ins>
      <w:r w:rsidR="00D054D1">
        <w:rPr>
          <w:rFonts w:eastAsia="Times New Roman" w:cs="Arial"/>
        </w:rPr>
        <w:t xml:space="preserve">. </w:t>
      </w:r>
      <w:r w:rsidR="00A169A1" w:rsidRPr="00340CF1">
        <w:rPr>
          <w:rFonts w:eastAsia="Times New Roman" w:cs="Arial"/>
        </w:rPr>
        <w:t xml:space="preserve">Our results </w:t>
      </w:r>
      <w:r w:rsidR="001C6616">
        <w:rPr>
          <w:rFonts w:eastAsia="Times New Roman" w:cs="Arial"/>
        </w:rPr>
        <w:t>show</w:t>
      </w:r>
      <w:r w:rsidR="00D054D1" w:rsidRPr="00A93D1D">
        <w:rPr>
          <w:rFonts w:eastAsia="Times New Roman" w:cs="Arial"/>
        </w:rPr>
        <w:t xml:space="preserve"> </w:t>
      </w:r>
      <w:r w:rsidR="00DC234E">
        <w:rPr>
          <w:rFonts w:eastAsia="Times New Roman" w:cs="Arial"/>
        </w:rPr>
        <w:t>that the</w:t>
      </w:r>
      <w:r w:rsidR="00950E5F" w:rsidRPr="00340CF1">
        <w:rPr>
          <w:rFonts w:eastAsia="Times New Roman" w:cs="Arial"/>
        </w:rPr>
        <w:t xml:space="preserve"> postglacial marine flooding did not occur uniformly</w:t>
      </w:r>
      <w:r w:rsidR="00ED425D">
        <w:rPr>
          <w:rFonts w:eastAsia="Times New Roman" w:cs="Arial"/>
        </w:rPr>
        <w:t xml:space="preserve"> </w:t>
      </w:r>
      <w:r w:rsidR="00706138">
        <w:rPr>
          <w:rFonts w:eastAsia="Times New Roman" w:cs="Arial"/>
        </w:rPr>
        <w:t xml:space="preserve">and that </w:t>
      </w:r>
      <w:r w:rsidR="003A3DF7">
        <w:rPr>
          <w:rFonts w:eastAsia="Times New Roman" w:cs="Arial"/>
        </w:rPr>
        <w:t>some sub-regions</w:t>
      </w:r>
      <w:r w:rsidR="00A06B9F">
        <w:rPr>
          <w:rFonts w:eastAsia="Times New Roman" w:cs="Arial"/>
        </w:rPr>
        <w:t xml:space="preserve"> (e.g.</w:t>
      </w:r>
      <w:r w:rsidR="003A3DF7">
        <w:rPr>
          <w:rFonts w:eastAsia="Times New Roman" w:cs="Arial"/>
        </w:rPr>
        <w:t xml:space="preserve"> t</w:t>
      </w:r>
      <w:r w:rsidR="00A169A1">
        <w:rPr>
          <w:rFonts w:eastAsia="Times New Roman" w:cs="Arial"/>
        </w:rPr>
        <w:t>he southern-central GBR</w:t>
      </w:r>
      <w:r w:rsidR="00A06B9F">
        <w:rPr>
          <w:rFonts w:eastAsia="Times New Roman" w:cs="Arial"/>
        </w:rPr>
        <w:t>)</w:t>
      </w:r>
      <w:r w:rsidR="00A169A1">
        <w:rPr>
          <w:rFonts w:eastAsia="Times New Roman" w:cs="Arial"/>
        </w:rPr>
        <w:t xml:space="preserve"> </w:t>
      </w:r>
      <w:r w:rsidR="00D86E06">
        <w:rPr>
          <w:rFonts w:eastAsia="Times New Roman" w:cs="Arial"/>
        </w:rPr>
        <w:t xml:space="preserve">had </w:t>
      </w:r>
      <w:r w:rsidR="00A06B9F">
        <w:rPr>
          <w:rFonts w:eastAsia="Times New Roman" w:cs="Arial"/>
        </w:rPr>
        <w:t>early</w:t>
      </w:r>
      <w:r w:rsidR="00903F86">
        <w:rPr>
          <w:rFonts w:eastAsia="Times New Roman" w:cs="Arial"/>
        </w:rPr>
        <w:t xml:space="preserve"> </w:t>
      </w:r>
      <w:r w:rsidR="00A06B9F">
        <w:rPr>
          <w:rFonts w:eastAsia="Times New Roman" w:cs="Arial"/>
        </w:rPr>
        <w:t>and rapid</w:t>
      </w:r>
      <w:r w:rsidR="00A169A1">
        <w:rPr>
          <w:rFonts w:eastAsia="Times New Roman" w:cs="Arial"/>
        </w:rPr>
        <w:t xml:space="preserve"> </w:t>
      </w:r>
      <w:r w:rsidR="00E52636">
        <w:rPr>
          <w:rFonts w:eastAsia="Times New Roman" w:cs="Arial"/>
        </w:rPr>
        <w:t>flooding</w:t>
      </w:r>
      <w:r w:rsidR="00787963">
        <w:rPr>
          <w:rFonts w:eastAsia="Times New Roman" w:cs="Arial"/>
        </w:rPr>
        <w:t>.</w:t>
      </w:r>
      <w:r w:rsidR="00664C67">
        <w:rPr>
          <w:rFonts w:eastAsia="Times New Roman" w:cs="Arial"/>
        </w:rPr>
        <w:t xml:space="preserve"> </w:t>
      </w:r>
      <w:r w:rsidR="00E03187">
        <w:rPr>
          <w:rFonts w:eastAsia="Times New Roman" w:cs="Arial"/>
        </w:rPr>
        <w:t>C</w:t>
      </w:r>
      <w:r w:rsidR="00950E5F" w:rsidRPr="00340CF1">
        <w:rPr>
          <w:rFonts w:eastAsia="Times New Roman" w:cs="Arial"/>
        </w:rPr>
        <w:t>oastal complexity</w:t>
      </w:r>
      <w:r w:rsidR="00D32F17">
        <w:rPr>
          <w:rFonts w:eastAsia="Times New Roman" w:cs="Arial"/>
        </w:rPr>
        <w:t xml:space="preserve"> </w:t>
      </w:r>
      <w:r w:rsidR="00A06F1A">
        <w:rPr>
          <w:rFonts w:eastAsia="Times New Roman" w:cs="Arial"/>
        </w:rPr>
        <w:t>in</w:t>
      </w:r>
      <w:r w:rsidR="005B46BD">
        <w:rPr>
          <w:rFonts w:eastAsia="Times New Roman" w:cs="Arial"/>
        </w:rPr>
        <w:t>creased</w:t>
      </w:r>
      <w:r w:rsidR="00A06F1A">
        <w:rPr>
          <w:rFonts w:eastAsia="Times New Roman" w:cs="Arial"/>
        </w:rPr>
        <w:t xml:space="preserve"> </w:t>
      </w:r>
      <w:r w:rsidR="005B46BD">
        <w:rPr>
          <w:rFonts w:eastAsia="Times New Roman" w:cs="Arial"/>
        </w:rPr>
        <w:t xml:space="preserve">in the mid-postglacial, </w:t>
      </w:r>
      <w:r w:rsidR="00562ECB">
        <w:rPr>
          <w:rFonts w:eastAsia="Times New Roman" w:cs="Arial"/>
        </w:rPr>
        <w:t>reaching</w:t>
      </w:r>
      <w:r w:rsidR="00A06F1A">
        <w:rPr>
          <w:rFonts w:eastAsia="Times New Roman" w:cs="Arial"/>
        </w:rPr>
        <w:t xml:space="preserve"> maximum </w:t>
      </w:r>
      <w:r w:rsidR="00787963">
        <w:rPr>
          <w:rFonts w:eastAsia="Times New Roman" w:cs="Arial"/>
        </w:rPr>
        <w:t xml:space="preserve">values </w:t>
      </w:r>
      <w:r w:rsidR="00A06F1A">
        <w:rPr>
          <w:rFonts w:eastAsia="Times New Roman" w:cs="Arial"/>
        </w:rPr>
        <w:t xml:space="preserve">at around </w:t>
      </w:r>
      <w:ins w:id="43" w:author="Gus Hinestrosa" w:date="2018-09-16T17:48:00Z">
        <w:r w:rsidR="00C520F3">
          <w:rPr>
            <w:rFonts w:eastAsia="Times New Roman" w:cs="Arial"/>
          </w:rPr>
          <w:t>9</w:t>
        </w:r>
      </w:ins>
      <w:del w:id="44" w:author="Gus Hinestrosa" w:date="2018-09-16T17:48:00Z">
        <w:r w:rsidR="00A06F1A" w:rsidDel="00C520F3">
          <w:rPr>
            <w:rFonts w:eastAsia="Times New Roman" w:cs="Arial"/>
          </w:rPr>
          <w:delText>10</w:delText>
        </w:r>
      </w:del>
      <w:r w:rsidR="00A06F1A">
        <w:rPr>
          <w:rFonts w:eastAsia="Times New Roman" w:cs="Arial"/>
        </w:rPr>
        <w:t xml:space="preserve"> </w:t>
      </w:r>
      <w:proofErr w:type="spellStart"/>
      <w:r w:rsidR="00A06F1A">
        <w:rPr>
          <w:rFonts w:eastAsia="Times New Roman" w:cs="Arial"/>
        </w:rPr>
        <w:t>ka</w:t>
      </w:r>
      <w:proofErr w:type="spellEnd"/>
      <w:r w:rsidR="00A06F1A">
        <w:rPr>
          <w:rFonts w:eastAsia="Times New Roman" w:cs="Arial"/>
        </w:rPr>
        <w:t xml:space="preserve"> BP</w:t>
      </w:r>
      <w:r w:rsidR="00562ECB">
        <w:rPr>
          <w:rFonts w:eastAsia="Times New Roman" w:cs="Arial"/>
        </w:rPr>
        <w:t xml:space="preserve">. </w:t>
      </w:r>
      <w:r w:rsidR="00E94AC0">
        <w:rPr>
          <w:rFonts w:eastAsia="Times New Roman" w:cs="Arial"/>
        </w:rPr>
        <w:t xml:space="preserve">This </w:t>
      </w:r>
      <w:r w:rsidR="00664C67">
        <w:rPr>
          <w:rFonts w:eastAsia="Times New Roman" w:cs="Arial"/>
        </w:rPr>
        <w:t xml:space="preserve">reflects a </w:t>
      </w:r>
      <w:r w:rsidR="00E94AC0">
        <w:rPr>
          <w:rFonts w:eastAsia="Times New Roman" w:cs="Arial"/>
        </w:rPr>
        <w:t xml:space="preserve">coastal landscape </w:t>
      </w:r>
      <w:r w:rsidR="00664C67">
        <w:rPr>
          <w:rFonts w:eastAsia="Times New Roman" w:cs="Arial"/>
        </w:rPr>
        <w:t>evolving</w:t>
      </w:r>
      <w:r w:rsidR="003A3DF7">
        <w:rPr>
          <w:rFonts w:eastAsia="Times New Roman" w:cs="Arial"/>
        </w:rPr>
        <w:t xml:space="preserve"> from a linear, </w:t>
      </w:r>
      <w:r w:rsidR="00E94AC0">
        <w:rPr>
          <w:rFonts w:eastAsia="Times New Roman" w:cs="Arial"/>
        </w:rPr>
        <w:t>lateral</w:t>
      </w:r>
      <w:r w:rsidR="003A3DF7">
        <w:rPr>
          <w:rFonts w:eastAsia="Times New Roman" w:cs="Arial"/>
        </w:rPr>
        <w:t>ly connected coast</w:t>
      </w:r>
      <w:r w:rsidR="00E94AC0">
        <w:rPr>
          <w:rFonts w:eastAsia="Times New Roman" w:cs="Arial"/>
        </w:rPr>
        <w:t xml:space="preserve"> to a complex </w:t>
      </w:r>
      <w:r w:rsidR="00CD6F44">
        <w:rPr>
          <w:rFonts w:eastAsia="Times New Roman" w:cs="Arial"/>
        </w:rPr>
        <w:t>coast</w:t>
      </w:r>
      <w:r w:rsidR="00D32F17">
        <w:rPr>
          <w:rFonts w:eastAsia="Times New Roman" w:cs="Arial"/>
        </w:rPr>
        <w:t xml:space="preserve"> dominated by </w:t>
      </w:r>
      <w:r w:rsidR="00562ECB">
        <w:rPr>
          <w:rFonts w:eastAsia="Times New Roman" w:cs="Arial"/>
        </w:rPr>
        <w:t xml:space="preserve">estuaries and </w:t>
      </w:r>
      <w:r w:rsidR="00E94AC0">
        <w:rPr>
          <w:rFonts w:eastAsia="Times New Roman" w:cs="Arial"/>
        </w:rPr>
        <w:t>lagoon</w:t>
      </w:r>
      <w:r w:rsidR="00E03187">
        <w:rPr>
          <w:rFonts w:eastAsia="Times New Roman" w:cs="Arial"/>
        </w:rPr>
        <w:t xml:space="preserve">s, partly returning to its initial </w:t>
      </w:r>
      <w:r w:rsidR="00E94AC0">
        <w:rPr>
          <w:rFonts w:eastAsia="Times New Roman" w:cs="Arial"/>
        </w:rPr>
        <w:t>linear</w:t>
      </w:r>
      <w:r w:rsidR="00787963">
        <w:rPr>
          <w:rFonts w:eastAsia="Times New Roman" w:cs="Arial"/>
        </w:rPr>
        <w:t>ity</w:t>
      </w:r>
      <w:r w:rsidR="00562ECB">
        <w:rPr>
          <w:rFonts w:eastAsia="Times New Roman" w:cs="Arial"/>
        </w:rPr>
        <w:t xml:space="preserve"> during </w:t>
      </w:r>
      <w:r w:rsidR="00554F99">
        <w:rPr>
          <w:rFonts w:eastAsia="Times New Roman" w:cs="Arial"/>
        </w:rPr>
        <w:t>the highstand</w:t>
      </w:r>
      <w:r w:rsidR="00562ECB">
        <w:rPr>
          <w:rFonts w:eastAsia="Times New Roman" w:cs="Arial"/>
        </w:rPr>
        <w:t>.</w:t>
      </w:r>
      <w:r w:rsidR="00A06B9F">
        <w:rPr>
          <w:rFonts w:eastAsia="Times New Roman" w:cs="Arial"/>
        </w:rPr>
        <w:t xml:space="preserve"> </w:t>
      </w:r>
      <w:r w:rsidR="00490C55">
        <w:rPr>
          <w:rFonts w:eastAsia="Times New Roman" w:cs="Arial"/>
        </w:rPr>
        <w:t>Flooding trends and geologica</w:t>
      </w:r>
      <w:r w:rsidR="00C852EE">
        <w:rPr>
          <w:rFonts w:eastAsia="Times New Roman" w:cs="Arial"/>
        </w:rPr>
        <w:t>l evidence</w:t>
      </w:r>
      <w:r w:rsidR="00AB5E7E">
        <w:rPr>
          <w:rFonts w:eastAsia="Times New Roman" w:cs="Arial"/>
        </w:rPr>
        <w:t xml:space="preserve"> </w:t>
      </w:r>
      <w:r w:rsidR="00490C55">
        <w:rPr>
          <w:rFonts w:eastAsia="Times New Roman" w:cs="Arial"/>
        </w:rPr>
        <w:t xml:space="preserve">make </w:t>
      </w:r>
      <w:r w:rsidR="00AB5E7E">
        <w:rPr>
          <w:rFonts w:eastAsia="Times New Roman" w:cs="Arial"/>
        </w:rPr>
        <w:t>two depositional relationships apparent</w:t>
      </w:r>
      <w:r w:rsidR="00B60304">
        <w:rPr>
          <w:rFonts w:eastAsia="Times New Roman" w:cs="Arial"/>
        </w:rPr>
        <w:t>. F</w:t>
      </w:r>
      <w:r w:rsidR="00C852EE">
        <w:rPr>
          <w:rFonts w:eastAsia="Times New Roman" w:cs="Arial"/>
        </w:rPr>
        <w:t xml:space="preserve">irstly, </w:t>
      </w:r>
      <w:r w:rsidR="00D609D0">
        <w:rPr>
          <w:rFonts w:eastAsia="Times New Roman" w:cs="Arial"/>
        </w:rPr>
        <w:t>t</w:t>
      </w:r>
      <w:r w:rsidR="00D609D0" w:rsidRPr="000454DF">
        <w:rPr>
          <w:rFonts w:eastAsia="Times New Roman" w:cs="Arial"/>
        </w:rPr>
        <w:t>he timing</w:t>
      </w:r>
      <w:r w:rsidR="00D609D0">
        <w:rPr>
          <w:rFonts w:eastAsia="Times New Roman" w:cs="Arial"/>
        </w:rPr>
        <w:t xml:space="preserve"> and magnitude</w:t>
      </w:r>
      <w:r w:rsidR="00D609D0" w:rsidRPr="000454DF">
        <w:rPr>
          <w:rFonts w:eastAsia="Times New Roman" w:cs="Arial"/>
        </w:rPr>
        <w:t xml:space="preserve"> of the off-shelf sediment flux </w:t>
      </w:r>
      <w:r w:rsidR="00B60304">
        <w:rPr>
          <w:rFonts w:eastAsia="Times New Roman" w:cs="Arial"/>
        </w:rPr>
        <w:t>appears linked</w:t>
      </w:r>
      <w:r w:rsidR="00D609D0" w:rsidRPr="000454DF">
        <w:rPr>
          <w:rFonts w:eastAsia="Times New Roman" w:cs="Arial"/>
        </w:rPr>
        <w:t xml:space="preserve"> to the presence and orientation of a shelf-edge rim, and to the extension </w:t>
      </w:r>
      <w:r w:rsidR="00CD6F44">
        <w:rPr>
          <w:rFonts w:eastAsia="Times New Roman" w:cs="Arial"/>
        </w:rPr>
        <w:t xml:space="preserve">and morphology </w:t>
      </w:r>
      <w:r w:rsidR="00D609D0" w:rsidRPr="000454DF">
        <w:rPr>
          <w:rFonts w:eastAsia="Times New Roman" w:cs="Arial"/>
        </w:rPr>
        <w:t xml:space="preserve">of the </w:t>
      </w:r>
      <w:r w:rsidR="00D609D0">
        <w:rPr>
          <w:rFonts w:eastAsia="Times New Roman" w:cs="Arial"/>
        </w:rPr>
        <w:t>evolving</w:t>
      </w:r>
      <w:r w:rsidR="00D609D0" w:rsidRPr="000454DF">
        <w:rPr>
          <w:rFonts w:eastAsia="Times New Roman" w:cs="Arial"/>
        </w:rPr>
        <w:t xml:space="preserve"> drainage network. </w:t>
      </w:r>
      <w:r w:rsidR="00C852EE">
        <w:rPr>
          <w:rFonts w:eastAsia="Times New Roman" w:cs="Arial"/>
        </w:rPr>
        <w:t xml:space="preserve">Secondly, </w:t>
      </w:r>
      <w:r w:rsidR="00D609D0" w:rsidRPr="000454DF">
        <w:rPr>
          <w:rFonts w:eastAsia="Times New Roman" w:cs="Arial"/>
        </w:rPr>
        <w:t xml:space="preserve">the periods of </w:t>
      </w:r>
      <w:r w:rsidR="00D609D0">
        <w:rPr>
          <w:rFonts w:eastAsia="Times New Roman" w:cs="Arial"/>
        </w:rPr>
        <w:t xml:space="preserve">shelf-edge </w:t>
      </w:r>
      <w:r w:rsidR="00D609D0" w:rsidRPr="000454DF">
        <w:rPr>
          <w:rFonts w:eastAsia="Times New Roman" w:cs="Arial"/>
        </w:rPr>
        <w:t xml:space="preserve">reef development and demise </w:t>
      </w:r>
      <w:r w:rsidR="00C852EE">
        <w:rPr>
          <w:rFonts w:eastAsia="Times New Roman" w:cs="Arial"/>
        </w:rPr>
        <w:lastRenderedPageBreak/>
        <w:t xml:space="preserve">seem to </w:t>
      </w:r>
      <w:r w:rsidR="00D609D0" w:rsidRPr="000454DF">
        <w:rPr>
          <w:rFonts w:eastAsia="Times New Roman" w:cs="Arial"/>
        </w:rPr>
        <w:t>respond to the remobilisation, trapping or redirectio</w:t>
      </w:r>
      <w:r w:rsidR="00B6123C">
        <w:rPr>
          <w:rFonts w:eastAsia="Times New Roman" w:cs="Arial"/>
        </w:rPr>
        <w:t>n of fine sediments</w:t>
      </w:r>
      <w:r w:rsidR="00D609D0" w:rsidRPr="000454DF">
        <w:rPr>
          <w:rFonts w:eastAsia="Times New Roman" w:cs="Arial"/>
        </w:rPr>
        <w:t xml:space="preserve">. </w:t>
      </w:r>
      <w:r w:rsidR="00E03187">
        <w:rPr>
          <w:rFonts w:eastAsia="Times New Roman" w:cs="Arial"/>
        </w:rPr>
        <w:t xml:space="preserve">We propose </w:t>
      </w:r>
      <w:r w:rsidR="003B5DCD">
        <w:rPr>
          <w:rFonts w:eastAsia="Times New Roman" w:cs="Arial"/>
        </w:rPr>
        <w:t xml:space="preserve">a </w:t>
      </w:r>
      <w:del w:id="45" w:author="Gus Hinestrosa" w:date="2018-09-08T19:35:00Z">
        <w:r w:rsidR="00D609D0" w:rsidRPr="000454DF" w:rsidDel="00C035A0">
          <w:rPr>
            <w:rFonts w:eastAsia="Times New Roman" w:cs="Arial"/>
          </w:rPr>
          <w:delText>shelf</w:delText>
        </w:r>
        <w:r w:rsidR="00D609D0" w:rsidDel="00C035A0">
          <w:rPr>
            <w:rFonts w:eastAsia="Times New Roman" w:cs="Arial"/>
          </w:rPr>
          <w:delText>-edge and slope</w:delText>
        </w:r>
        <w:r w:rsidR="00D609D0" w:rsidRPr="000454DF" w:rsidDel="00C035A0">
          <w:rPr>
            <w:rFonts w:eastAsia="Times New Roman" w:cs="Arial"/>
          </w:rPr>
          <w:delText xml:space="preserve"> </w:delText>
        </w:r>
      </w:del>
      <w:r w:rsidR="00D609D0" w:rsidRPr="000454DF">
        <w:rPr>
          <w:rFonts w:eastAsia="Times New Roman" w:cs="Arial"/>
        </w:rPr>
        <w:t xml:space="preserve">sedimentation model </w:t>
      </w:r>
      <w:ins w:id="46" w:author="Gus Hinestrosa" w:date="2018-09-08T19:35:00Z">
        <w:r w:rsidR="00C035A0">
          <w:rPr>
            <w:rFonts w:eastAsia="Times New Roman" w:cs="Arial"/>
          </w:rPr>
          <w:t xml:space="preserve">for the </w:t>
        </w:r>
        <w:r w:rsidR="00C035A0" w:rsidRPr="000454DF">
          <w:rPr>
            <w:rFonts w:eastAsia="Times New Roman" w:cs="Arial"/>
          </w:rPr>
          <w:t>shelf</w:t>
        </w:r>
        <w:r w:rsidR="002E790C">
          <w:rPr>
            <w:rFonts w:eastAsia="Times New Roman" w:cs="Arial"/>
          </w:rPr>
          <w:t xml:space="preserve"> margin</w:t>
        </w:r>
        <w:r w:rsidR="00C035A0">
          <w:rPr>
            <w:rFonts w:eastAsia="Times New Roman" w:cs="Arial"/>
          </w:rPr>
          <w:t xml:space="preserve"> and the slope</w:t>
        </w:r>
        <w:r w:rsidR="00C035A0" w:rsidRPr="000454DF">
          <w:rPr>
            <w:rFonts w:eastAsia="Times New Roman" w:cs="Arial"/>
          </w:rPr>
          <w:t xml:space="preserve"> </w:t>
        </w:r>
      </w:ins>
      <w:r w:rsidR="00D609D0" w:rsidRPr="000454DF">
        <w:rPr>
          <w:rFonts w:eastAsia="Times New Roman" w:cs="Arial"/>
        </w:rPr>
        <w:t>driven by the interplay of sea-level rise and shelf physiography</w:t>
      </w:r>
      <w:r w:rsidR="007130C7" w:rsidRPr="008C4FE3">
        <w:rPr>
          <w:rFonts w:eastAsia="Times New Roman" w:cs="Arial"/>
          <w:highlight w:val="yellow"/>
          <w:rPrChange w:id="47" w:author="Gus Hinestrosa" w:date="2018-09-19T17:17:00Z">
            <w:rPr>
              <w:rFonts w:eastAsia="Times New Roman" w:cs="Arial"/>
            </w:rPr>
          </w:rPrChange>
        </w:rPr>
        <w:t xml:space="preserve">, </w:t>
      </w:r>
      <w:commentRangeStart w:id="48"/>
      <w:del w:id="49" w:author="Gus Hinestrosa" w:date="2018-09-20T11:21:00Z">
        <w:r w:rsidR="00DF18B7" w:rsidRPr="008C4FE3" w:rsidDel="00F72FBD">
          <w:rPr>
            <w:rFonts w:eastAsia="Times New Roman" w:cs="Arial"/>
            <w:highlight w:val="yellow"/>
            <w:rPrChange w:id="50" w:author="Gus Hinestrosa" w:date="2018-09-19T17:17:00Z">
              <w:rPr>
                <w:rFonts w:eastAsia="Times New Roman" w:cs="Arial"/>
              </w:rPr>
            </w:rPrChange>
          </w:rPr>
          <w:delText xml:space="preserve">with </w:delText>
        </w:r>
      </w:del>
      <w:commentRangeEnd w:id="48"/>
      <w:ins w:id="51" w:author="Gus Hinestrosa" w:date="2018-09-20T11:21:00Z">
        <w:r w:rsidR="00F72FBD">
          <w:rPr>
            <w:rFonts w:eastAsia="Times New Roman" w:cs="Arial"/>
            <w:highlight w:val="yellow"/>
          </w:rPr>
          <w:t xml:space="preserve">where </w:t>
        </w:r>
      </w:ins>
      <w:r w:rsidR="000568F9" w:rsidRPr="008C4FE3">
        <w:rPr>
          <w:rStyle w:val="CommentReference"/>
          <w:highlight w:val="yellow"/>
          <w:rPrChange w:id="52" w:author="Gus Hinestrosa" w:date="2018-09-19T17:17:00Z">
            <w:rPr>
              <w:rStyle w:val="CommentReference"/>
            </w:rPr>
          </w:rPrChange>
        </w:rPr>
        <w:commentReference w:id="48"/>
      </w:r>
      <w:r w:rsidR="00DF18B7" w:rsidRPr="008C4FE3">
        <w:rPr>
          <w:rFonts w:eastAsia="Times New Roman" w:cs="Arial"/>
          <w:highlight w:val="yellow"/>
          <w:rPrChange w:id="53" w:author="Gus Hinestrosa" w:date="2018-09-19T17:17:00Z">
            <w:rPr>
              <w:rFonts w:eastAsia="Times New Roman" w:cs="Arial"/>
            </w:rPr>
          </w:rPrChange>
        </w:rPr>
        <w:t>two</w:t>
      </w:r>
      <w:r w:rsidR="00DF18B7">
        <w:rPr>
          <w:rFonts w:eastAsia="Times New Roman" w:cs="Arial"/>
        </w:rPr>
        <w:t xml:space="preserve"> </w:t>
      </w:r>
      <w:del w:id="54" w:author="Gus Hinestrosa" w:date="2018-09-20T11:22:00Z">
        <w:r w:rsidR="00DF18B7" w:rsidDel="00F72FBD">
          <w:rPr>
            <w:rFonts w:eastAsia="Times New Roman" w:cs="Arial"/>
          </w:rPr>
          <w:delText xml:space="preserve">relevant </w:delText>
        </w:r>
        <w:r w:rsidR="007130C7" w:rsidDel="00F72FBD">
          <w:rPr>
            <w:rFonts w:eastAsia="Times New Roman" w:cs="Arial"/>
          </w:rPr>
          <w:delText>factor</w:delText>
        </w:r>
      </w:del>
      <w:ins w:id="55" w:author="Gus Hinestrosa" w:date="2018-09-20T11:22:00Z">
        <w:r w:rsidR="00F72FBD">
          <w:rPr>
            <w:rFonts w:eastAsia="Times New Roman" w:cs="Arial"/>
          </w:rPr>
          <w:t>processes play a fundamental role</w:t>
        </w:r>
      </w:ins>
      <w:del w:id="56" w:author="Gus Hinestrosa" w:date="2018-09-20T11:22:00Z">
        <w:r w:rsidR="007130C7" w:rsidDel="00F72FBD">
          <w:rPr>
            <w:rFonts w:eastAsia="Times New Roman" w:cs="Arial"/>
          </w:rPr>
          <w:delText>s</w:delText>
        </w:r>
      </w:del>
      <w:r w:rsidR="007130C7">
        <w:rPr>
          <w:rFonts w:eastAsia="Times New Roman" w:cs="Arial"/>
        </w:rPr>
        <w:t xml:space="preserve">: </w:t>
      </w:r>
      <w:r w:rsidR="00D609D0" w:rsidRPr="000454DF">
        <w:rPr>
          <w:rFonts w:eastAsia="Times New Roman" w:cs="Arial"/>
        </w:rPr>
        <w:t xml:space="preserve">(1) </w:t>
      </w:r>
      <w:r w:rsidR="00AB5E7E">
        <w:rPr>
          <w:rFonts w:eastAsia="Times New Roman" w:cs="Arial"/>
        </w:rPr>
        <w:t xml:space="preserve">the </w:t>
      </w:r>
      <w:r w:rsidR="00D609D0" w:rsidRPr="000454DF">
        <w:rPr>
          <w:rFonts w:eastAsia="Times New Roman" w:cs="Arial"/>
        </w:rPr>
        <w:t xml:space="preserve">cross-shelf sediment </w:t>
      </w:r>
      <w:r w:rsidR="00C852EE">
        <w:rPr>
          <w:rFonts w:eastAsia="Times New Roman" w:cs="Arial"/>
        </w:rPr>
        <w:t>transport</w:t>
      </w:r>
      <w:r w:rsidR="00D609D0" w:rsidRPr="000454DF">
        <w:rPr>
          <w:rFonts w:eastAsia="Times New Roman" w:cs="Arial"/>
        </w:rPr>
        <w:t xml:space="preserve"> related to coastline </w:t>
      </w:r>
      <w:del w:id="57" w:author="Gus Hinestrosa" w:date="2018-09-12T13:31:00Z">
        <w:r w:rsidR="00D609D0" w:rsidRPr="000454DF" w:rsidDel="00461426">
          <w:rPr>
            <w:rFonts w:eastAsia="Times New Roman" w:cs="Arial"/>
          </w:rPr>
          <w:delText>advance</w:delText>
        </w:r>
      </w:del>
      <w:ins w:id="58" w:author="Gus Hinestrosa" w:date="2018-09-12T13:31:00Z">
        <w:r w:rsidR="00461426">
          <w:rPr>
            <w:rFonts w:eastAsia="Times New Roman" w:cs="Arial"/>
          </w:rPr>
          <w:t>retreat</w:t>
        </w:r>
      </w:ins>
      <w:ins w:id="59" w:author="Gus Hinestrosa" w:date="2018-09-12T13:34:00Z">
        <w:r w:rsidR="00461426">
          <w:rPr>
            <w:rFonts w:eastAsia="Times New Roman" w:cs="Arial"/>
          </w:rPr>
          <w:t xml:space="preserve"> under rising sea level</w:t>
        </w:r>
      </w:ins>
      <w:ins w:id="60" w:author="Gus Hinestrosa" w:date="2018-09-16T17:48:00Z">
        <w:r w:rsidR="00C520F3">
          <w:rPr>
            <w:rFonts w:eastAsia="Times New Roman" w:cs="Arial"/>
          </w:rPr>
          <w:t>s</w:t>
        </w:r>
      </w:ins>
      <w:r w:rsidR="00D609D0" w:rsidRPr="000454DF">
        <w:rPr>
          <w:rFonts w:eastAsia="Times New Roman" w:cs="Arial"/>
        </w:rPr>
        <w:t xml:space="preserve">, and (2) the effectiveness of transient </w:t>
      </w:r>
      <w:proofErr w:type="spellStart"/>
      <w:r w:rsidR="00D609D0" w:rsidRPr="000454DF">
        <w:rPr>
          <w:rFonts w:eastAsia="Times New Roman" w:cs="Arial"/>
        </w:rPr>
        <w:t>embayments</w:t>
      </w:r>
      <w:proofErr w:type="spellEnd"/>
      <w:r w:rsidR="00D609D0" w:rsidRPr="000454DF">
        <w:rPr>
          <w:rFonts w:eastAsia="Times New Roman" w:cs="Arial"/>
        </w:rPr>
        <w:t xml:space="preserve"> in redirecting or trapping sediments. </w:t>
      </w:r>
      <w:r w:rsidR="00950E5F" w:rsidRPr="00340CF1">
        <w:rPr>
          <w:rFonts w:eastAsia="Times New Roman" w:cs="Arial"/>
        </w:rPr>
        <w:t>The quantification</w:t>
      </w:r>
      <w:r w:rsidR="00F402DF">
        <w:rPr>
          <w:rFonts w:eastAsia="Times New Roman" w:cs="Arial"/>
        </w:rPr>
        <w:t>s provided in this study</w:t>
      </w:r>
      <w:r w:rsidR="002A3E9C" w:rsidRPr="00340CF1">
        <w:rPr>
          <w:rFonts w:eastAsia="Times New Roman" w:cs="Arial"/>
        </w:rPr>
        <w:t xml:space="preserve"> may </w:t>
      </w:r>
      <w:r w:rsidR="00DF18B7">
        <w:rPr>
          <w:rFonts w:eastAsia="Times New Roman" w:cs="Arial"/>
        </w:rPr>
        <w:t>have implications in the estimation of</w:t>
      </w:r>
      <w:r w:rsidR="000F2698" w:rsidRPr="00340CF1">
        <w:rPr>
          <w:rFonts w:eastAsia="Times New Roman" w:cs="Arial"/>
        </w:rPr>
        <w:t xml:space="preserve"> </w:t>
      </w:r>
      <w:r w:rsidR="00DF18B7">
        <w:rPr>
          <w:rFonts w:eastAsia="Times New Roman" w:cs="Arial"/>
        </w:rPr>
        <w:t xml:space="preserve">Pleistocene </w:t>
      </w:r>
      <w:r w:rsidR="000F2698" w:rsidRPr="00340CF1">
        <w:rPr>
          <w:rFonts w:eastAsia="Times New Roman" w:cs="Arial"/>
        </w:rPr>
        <w:t xml:space="preserve">carbonate </w:t>
      </w:r>
      <w:r w:rsidR="007130C7">
        <w:rPr>
          <w:rFonts w:eastAsia="Times New Roman" w:cs="Arial"/>
        </w:rPr>
        <w:t>budgets</w:t>
      </w:r>
      <w:r w:rsidR="00DF18B7">
        <w:rPr>
          <w:rFonts w:eastAsia="Times New Roman" w:cs="Arial"/>
        </w:rPr>
        <w:t xml:space="preserve"> and </w:t>
      </w:r>
      <w:r w:rsidR="006D77E8">
        <w:rPr>
          <w:rFonts w:eastAsia="Times New Roman" w:cs="Arial"/>
        </w:rPr>
        <w:t xml:space="preserve">the </w:t>
      </w:r>
      <w:r w:rsidR="00E03187">
        <w:rPr>
          <w:rFonts w:eastAsia="Times New Roman" w:cs="Arial"/>
        </w:rPr>
        <w:t>atmospheric carbon cycle, as well as for past human migrations.</w:t>
      </w:r>
    </w:p>
    <w:p w14:paraId="273D98DB" w14:textId="77777777" w:rsidR="00A06B9F" w:rsidRDefault="00A06B9F" w:rsidP="00340CF1">
      <w:pPr>
        <w:spacing w:line="480" w:lineRule="auto"/>
      </w:pPr>
      <w:r>
        <w:br w:type="page"/>
      </w:r>
    </w:p>
    <w:p w14:paraId="3984FE9A" w14:textId="77777777" w:rsidR="00F402DF" w:rsidRPr="00340CF1" w:rsidRDefault="00F402DF" w:rsidP="00340CF1">
      <w:pPr>
        <w:spacing w:before="180" w:after="180"/>
        <w:rPr>
          <w:rFonts w:eastAsia="Times New Roman" w:cs="Arial"/>
        </w:rPr>
      </w:pPr>
    </w:p>
    <w:p w14:paraId="05B097FB" w14:textId="66147B42" w:rsidR="000328AC" w:rsidRDefault="004C5D9B" w:rsidP="006B0C57">
      <w:pPr>
        <w:pStyle w:val="Heading1"/>
        <w:numPr>
          <w:ilvl w:val="0"/>
          <w:numId w:val="9"/>
        </w:numPr>
        <w:spacing w:line="480" w:lineRule="auto"/>
      </w:pPr>
      <w:bookmarkStart w:id="61" w:name="30j0zll" w:colFirst="0" w:colLast="0"/>
      <w:bookmarkEnd w:id="61"/>
      <w:r w:rsidRPr="00F92245">
        <w:t>Introduction</w:t>
      </w:r>
    </w:p>
    <w:p w14:paraId="7FE04134" w14:textId="000C0721" w:rsidR="000905EF" w:rsidRDefault="000328AC">
      <w:pPr>
        <w:spacing w:before="180" w:after="180" w:line="480" w:lineRule="auto"/>
      </w:pPr>
      <w:r w:rsidRPr="00090F16">
        <w:rPr>
          <w:rFonts w:eastAsia="Times New Roman" w:cs="Arial"/>
        </w:rPr>
        <w:t xml:space="preserve">The wide (50 to 200 km) continental shelf of </w:t>
      </w:r>
      <w:proofErr w:type="spellStart"/>
      <w:r w:rsidRPr="00090F16">
        <w:rPr>
          <w:rFonts w:eastAsia="Times New Roman" w:cs="Arial"/>
        </w:rPr>
        <w:t>northeastern</w:t>
      </w:r>
      <w:proofErr w:type="spellEnd"/>
      <w:r w:rsidRPr="00090F16">
        <w:rPr>
          <w:rFonts w:eastAsia="Times New Roman" w:cs="Arial"/>
        </w:rPr>
        <w:t xml:space="preserve"> Australia has been repeatedly </w:t>
      </w:r>
      <w:proofErr w:type="spellStart"/>
      <w:r w:rsidRPr="00090F16">
        <w:rPr>
          <w:rFonts w:eastAsia="Times New Roman" w:cs="Arial"/>
        </w:rPr>
        <w:t>subaerially</w:t>
      </w:r>
      <w:proofErr w:type="spellEnd"/>
      <w:r w:rsidRPr="00090F16">
        <w:rPr>
          <w:rFonts w:eastAsia="Times New Roman" w:cs="Arial"/>
        </w:rPr>
        <w:t xml:space="preserve"> exposed and </w:t>
      </w:r>
      <w:del w:id="62" w:author="Gus Hinestrosa" w:date="2018-09-19T15:33:00Z">
        <w:r w:rsidRPr="00090F16" w:rsidDel="000568F9">
          <w:rPr>
            <w:rFonts w:eastAsia="Times New Roman" w:cs="Arial"/>
          </w:rPr>
          <w:delText xml:space="preserve">marine </w:delText>
        </w:r>
      </w:del>
      <w:r w:rsidRPr="00090F16">
        <w:rPr>
          <w:rFonts w:eastAsia="Times New Roman" w:cs="Arial"/>
        </w:rPr>
        <w:t xml:space="preserve">flooded during the late Quaternary </w:t>
      </w:r>
      <w:r w:rsidR="004C77CB">
        <w:rPr>
          <w:rFonts w:eastAsia="Times New Roman" w:cs="Arial"/>
        </w:rPr>
        <w:t>(</w:t>
      </w:r>
      <w:r w:rsidR="00F7426F" w:rsidRPr="00090F16">
        <w:rPr>
          <w:rFonts w:eastAsia="Times New Roman" w:cs="Arial"/>
        </w:rPr>
        <w:fldChar w:fldCharType="begin"/>
      </w:r>
      <w:r w:rsidR="009C20A9">
        <w:rPr>
          <w:rFonts w:eastAsia="Times New Roman" w:cs="Arial"/>
        </w:rPr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F7426F" w:rsidRPr="00090F16">
        <w:rPr>
          <w:rFonts w:eastAsia="Times New Roman" w:cs="Arial"/>
        </w:rPr>
        <w:fldChar w:fldCharType="separate"/>
      </w:r>
      <w:r w:rsidR="004C77CB">
        <w:rPr>
          <w:rFonts w:eastAsia="Times New Roman" w:cs="Arial"/>
          <w:noProof/>
        </w:rPr>
        <w:t>Hopley et al., 2007</w:t>
      </w:r>
      <w:r w:rsidR="00F7426F" w:rsidRPr="00090F16">
        <w:rPr>
          <w:rFonts w:eastAsia="Times New Roman" w:cs="Arial"/>
        </w:rPr>
        <w:fldChar w:fldCharType="end"/>
      </w:r>
      <w:r w:rsidR="004C77CB">
        <w:rPr>
          <w:rFonts w:eastAsia="Times New Roman" w:cs="Arial"/>
        </w:rPr>
        <w:t>)</w:t>
      </w:r>
      <w:r w:rsidRPr="00090F16">
        <w:rPr>
          <w:rFonts w:eastAsia="Times New Roman" w:cs="Arial"/>
        </w:rPr>
        <w:t>. These sea</w:t>
      </w:r>
      <w:r w:rsidR="00D7750C" w:rsidRPr="00090F16">
        <w:rPr>
          <w:rFonts w:eastAsia="Times New Roman" w:cs="Arial"/>
        </w:rPr>
        <w:t>-</w:t>
      </w:r>
      <w:r w:rsidRPr="00090F16">
        <w:rPr>
          <w:rFonts w:eastAsia="Times New Roman" w:cs="Arial"/>
        </w:rPr>
        <w:t>level cycles have significantly impacted the depositional architecture of the world’s largest extant mixed carbonate/siliciclastic passive margin</w:t>
      </w:r>
      <w:r w:rsidR="00BE7AF8" w:rsidRPr="00090F16">
        <w:rPr>
          <w:rFonts w:eastAsia="Times New Roman" w:cs="Arial"/>
        </w:rPr>
        <w:t>, and the location of the</w:t>
      </w:r>
      <w:r w:rsidRPr="00090F16">
        <w:rPr>
          <w:rFonts w:eastAsia="Times New Roman" w:cs="Arial"/>
        </w:rPr>
        <w:t xml:space="preserve"> </w:t>
      </w:r>
      <w:r w:rsidR="00BE7AF8" w:rsidRPr="00090F16">
        <w:rPr>
          <w:rFonts w:eastAsia="Times New Roman" w:cs="Arial"/>
        </w:rPr>
        <w:t>Great Barrier Reef</w:t>
      </w:r>
      <w:r w:rsidR="00090F16">
        <w:rPr>
          <w:rFonts w:eastAsia="Times New Roman" w:cs="Arial"/>
        </w:rPr>
        <w:t xml:space="preserve"> </w:t>
      </w:r>
      <w:r w:rsidR="004C77CB">
        <w:rPr>
          <w:rFonts w:eastAsia="Times New Roman" w:cs="Arial"/>
        </w:rPr>
        <w:t>(</w:t>
      </w:r>
      <w:r w:rsidR="00090F16">
        <w:rPr>
          <w:rFonts w:eastAsia="Times New Roman" w:cs="Arial"/>
        </w:rPr>
        <w:fldChar w:fldCharType="begin">
          <w:fldData xml:space="preserve">PEVuZE5vdGU+PENpdGU+PEF1dGhvcj5Nb3VudDwvQXV0aG9yPjxZZWFyPjE5ODQ8L1llYXI+PFJl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</w:fldData>
        </w:fldChar>
      </w:r>
      <w:r w:rsidR="003E46A1">
        <w:rPr>
          <w:rFonts w:eastAsia="Times New Roman" w:cs="Arial"/>
        </w:rPr>
        <w:instrText xml:space="preserve"> ADDIN EN.CITE </w:instrText>
      </w:r>
      <w:r w:rsidR="003E46A1">
        <w:rPr>
          <w:rFonts w:eastAsia="Times New Roman" w:cs="Arial"/>
        </w:rPr>
        <w:fldChar w:fldCharType="begin">
          <w:fldData xml:space="preserve">PEVuZE5vdGU+PENpdGU+PEF1dGhvcj5Nb3VudDwvQXV0aG9yPjxZZWFyPjE5ODQ8L1llYXI+PFJl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</w:fldData>
        </w:fldChar>
      </w:r>
      <w:r w:rsidR="003E46A1">
        <w:rPr>
          <w:rFonts w:eastAsia="Times New Roman" w:cs="Arial"/>
        </w:rPr>
        <w:instrText xml:space="preserve"> ADDIN EN.CITE.DATA </w:instrText>
      </w:r>
      <w:r w:rsidR="003E46A1">
        <w:rPr>
          <w:rFonts w:eastAsia="Times New Roman" w:cs="Arial"/>
        </w:rPr>
      </w:r>
      <w:r w:rsidR="003E46A1">
        <w:rPr>
          <w:rFonts w:eastAsia="Times New Roman" w:cs="Arial"/>
        </w:rPr>
        <w:fldChar w:fldCharType="end"/>
      </w:r>
      <w:r w:rsidR="00090F16">
        <w:rPr>
          <w:rFonts w:eastAsia="Times New Roman" w:cs="Arial"/>
        </w:rPr>
        <w:fldChar w:fldCharType="separate"/>
      </w:r>
      <w:r w:rsidR="003E46A1">
        <w:rPr>
          <w:rFonts w:eastAsia="Times New Roman" w:cs="Arial"/>
          <w:noProof/>
        </w:rPr>
        <w:t>Maxwell and Swinchatt, 1970; Mount, 1984; Davies and McKenzie, 1993</w:t>
      </w:r>
      <w:r w:rsidR="00090F16">
        <w:rPr>
          <w:rFonts w:eastAsia="Times New Roman" w:cs="Arial"/>
        </w:rPr>
        <w:fldChar w:fldCharType="end"/>
      </w:r>
      <w:r w:rsidR="004C77CB">
        <w:rPr>
          <w:rFonts w:eastAsia="Times New Roman" w:cs="Arial"/>
        </w:rPr>
        <w:t>)</w:t>
      </w:r>
      <w:r w:rsidRPr="00090F16">
        <w:rPr>
          <w:rFonts w:eastAsia="Times New Roman" w:cs="Arial"/>
        </w:rPr>
        <w:t>.</w:t>
      </w:r>
      <w:r w:rsidR="00F7426F">
        <w:rPr>
          <w:rFonts w:eastAsia="Times New Roman" w:cs="Arial"/>
        </w:rPr>
        <w:t xml:space="preserve"> </w:t>
      </w:r>
      <w:r w:rsidR="000905EF">
        <w:t>T</w:t>
      </w:r>
      <w:r w:rsidR="00B47A01" w:rsidRPr="00F92245">
        <w:t xml:space="preserve">he overarching process influencing reef </w:t>
      </w:r>
      <w:r w:rsidR="00B47A01">
        <w:t xml:space="preserve">and sediment </w:t>
      </w:r>
      <w:r w:rsidR="00B47A01" w:rsidRPr="00F92245">
        <w:t xml:space="preserve">deposition was </w:t>
      </w:r>
      <w:r w:rsidR="000905EF">
        <w:t xml:space="preserve">the </w:t>
      </w:r>
      <w:r w:rsidR="00B47A01" w:rsidRPr="00F92245">
        <w:t>postglacial sea-level rise; particularly the rate and amplitude of this transgression and the way it was influenced by shelf physiography.</w:t>
      </w:r>
      <w:r w:rsidR="00B47A01">
        <w:t xml:space="preserve"> </w:t>
      </w:r>
    </w:p>
    <w:p w14:paraId="7024E8EB" w14:textId="10D831D8" w:rsidR="000905EF" w:rsidRDefault="00B47A01">
      <w:pPr>
        <w:spacing w:before="180" w:after="180" w:line="480" w:lineRule="auto"/>
      </w:pPr>
      <w:r>
        <w:t>A</w:t>
      </w:r>
      <w:r w:rsidR="004C5D9B" w:rsidRPr="00F92245">
        <w:t xml:space="preserve">t least </w:t>
      </w:r>
      <w:r w:rsidR="006E6DAA" w:rsidRPr="00F92245">
        <w:t>eight</w:t>
      </w:r>
      <w:r w:rsidR="004C5D9B" w:rsidRPr="00F92245">
        <w:t xml:space="preserve"> episodes of </w:t>
      </w:r>
      <w:r w:rsidR="00A97E1C" w:rsidRPr="00F92245">
        <w:t>shallow</w:t>
      </w:r>
      <w:r w:rsidR="00D6304C" w:rsidRPr="00F92245">
        <w:t>-</w:t>
      </w:r>
      <w:r w:rsidR="00A97E1C" w:rsidRPr="00F92245">
        <w:t xml:space="preserve">water </w:t>
      </w:r>
      <w:r w:rsidR="004C5D9B" w:rsidRPr="00F92245">
        <w:t xml:space="preserve">reef accretion have occurred on the </w:t>
      </w:r>
      <w:r w:rsidR="00D6304C" w:rsidRPr="00F92245">
        <w:t>Great Barrier Reef (</w:t>
      </w:r>
      <w:r w:rsidR="00D6304C" w:rsidRPr="006605CE">
        <w:t xml:space="preserve">GBR) </w:t>
      </w:r>
      <w:r w:rsidR="004C5D9B" w:rsidRPr="006605CE">
        <w:t xml:space="preserve">shelf in the last 600 </w:t>
      </w:r>
      <w:proofErr w:type="spellStart"/>
      <w:r w:rsidR="004C5D9B" w:rsidRPr="006605CE">
        <w:t>ky</w:t>
      </w:r>
      <w:proofErr w:type="spellEnd"/>
      <w:r w:rsidR="004C5D9B" w:rsidRPr="006605CE">
        <w:t xml:space="preserve"> </w:t>
      </w:r>
      <w:r w:rsidR="004C77CB">
        <w:t>(</w:t>
      </w:r>
      <w:r w:rsidR="00493F87" w:rsidRPr="006605CE">
        <w:fldChar w:fldCharType="begin"/>
      </w:r>
      <w:r w:rsidR="003E46A1">
        <w:instrText xml:space="preserve"> ADDIN EN.CITE &lt;EndNote&gt;&lt;Cite&gt;&lt;Author&gt;Webster&lt;/Author&gt;&lt;Year&gt;2003&lt;/Year&gt;&lt;RecNum&gt;95&lt;/RecNum&gt;&lt;DisplayText&gt;Webster and Davies, 2003; Humblet and Webster, 2017&lt;/DisplayText&gt;&lt;record&gt;&lt;rec-number&gt;95&lt;/rec-number&gt;&lt;foreign-keys&gt;&lt;key app="EN" db-id="x5dasrs09vwsabepssyxweznptsx5t5avz9v" timestamp="0"&gt;95&lt;/key&gt;&lt;/foreign-keys&gt;&lt;ref-type name="Journal Article"&gt;17&lt;/ref-type&gt;&lt;contributors&gt;&lt;authors&gt;&lt;author&gt;Webster, Jody M.&lt;/author&gt;&lt;author&gt;Davies, Peter J.&lt;/author&gt;&lt;/authors&gt;&lt;/contributors&gt;&lt;titles&gt;&lt;title&gt;Coral variation in two deep drill cores: significance for the Pleistocene development of the Great Barrier Reef&lt;/title&gt;&lt;secondary-title&gt;Sedimentary Geology&lt;/secondary-title&gt;&lt;/titles&gt;&lt;pages&gt;61-80&lt;/pages&gt;&lt;volume&gt;159&lt;/volume&gt;&lt;number&gt;1-2&lt;/number&gt;&lt;dates&gt;&lt;year&gt;2003&lt;/year&gt;&lt;pub-dates&gt;&lt;date&gt;jun&lt;/date&gt;&lt;/pub-dates&gt;&lt;/dates&gt;&lt;label&gt;WebsterDavies_2003&lt;/label&gt;&lt;urls&gt;&lt;related-urls&gt;&lt;url&gt;http://dx.doi.org/10.1016/s0037-0738(03)00095-2&lt;/url&gt;&lt;/related-urls&gt;&lt;/urls&gt;&lt;/record&gt;&lt;/Cite&gt;&lt;Cite&gt;&lt;Author&gt;Humblet&lt;/Author&gt;&lt;Year&gt;2017&lt;/Year&gt;&lt;RecNum&gt;51&lt;/RecNum&gt;&lt;record&gt;&lt;rec-number&gt;51&lt;/rec-number&gt;&lt;foreign-keys&gt;&lt;key app="EN" db-id="x5dasrs09vwsabepssyxweznptsx5t5avz9v" timestamp="0"&gt;51&lt;/key&gt;&lt;/foreign-keys&gt;&lt;ref-type name="Journal Article"&gt;17&lt;/ref-type&gt;&lt;contributors&gt;&lt;authors&gt;&lt;author&gt;Humblet, Marc&lt;/author&gt;&lt;author&gt;Webster, Jody M.&lt;/author&gt;&lt;/authors&gt;&lt;/contributors&gt;&lt;titles&gt;&lt;title&gt;Coral community changes in the Great Barrier Reef in response to major environmental changes over glacial-interglacial timescales&lt;/title&gt;&lt;secondary-title&gt;Palaeogeography, Palaeoclimatology, Palaeoecology&lt;/secondary-title&gt;&lt;/titles&gt;&lt;periodical&gt;&lt;full-title&gt;Palaeogeography, Palaeoclimatology, Palaeoecology&lt;/full-title&gt;&lt;/periodical&gt;&lt;pages&gt;216 - 235&lt;/pages&gt;&lt;volume&gt;472&lt;/volume&gt;&lt;dates&gt;&lt;year&gt;2017&lt;/year&gt;&lt;/dates&gt;&lt;isbn&gt;0031-0182&lt;/isbn&gt;&lt;label&gt;HumbletWebster_2017&lt;/label&gt;&lt;urls&gt;&lt;related-urls&gt;&lt;url&gt;http://www.sciencedirect.com/science/article/pii/S0031018216304394&lt;/url&gt;&lt;/related-urls&gt;&lt;/urls&gt;&lt;/record&gt;&lt;/Cite&gt;&lt;/EndNote&gt;</w:instrText>
      </w:r>
      <w:r w:rsidR="00493F87" w:rsidRPr="006605CE">
        <w:fldChar w:fldCharType="separate"/>
      </w:r>
      <w:r w:rsidR="003E46A1">
        <w:rPr>
          <w:noProof/>
        </w:rPr>
        <w:t>Webster and Davies, 2003; Humblet and Webster, 2017</w:t>
      </w:r>
      <w:r w:rsidR="00493F87" w:rsidRPr="006605CE">
        <w:fldChar w:fldCharType="end"/>
      </w:r>
      <w:r w:rsidR="004C77CB">
        <w:t>)</w:t>
      </w:r>
      <w:r w:rsidR="00F72B01" w:rsidRPr="006605CE">
        <w:t>.</w:t>
      </w:r>
      <w:r w:rsidR="002C42F5" w:rsidRPr="006605CE">
        <w:t xml:space="preserve"> </w:t>
      </w:r>
      <w:r w:rsidR="002F0C5E" w:rsidRPr="006605CE">
        <w:t xml:space="preserve"> </w:t>
      </w:r>
      <w:r w:rsidR="007F5A35">
        <w:t>D</w:t>
      </w:r>
      <w:r w:rsidR="00D00B6E">
        <w:t>uring</w:t>
      </w:r>
      <w:r w:rsidR="0047485F">
        <w:t xml:space="preserve"> </w:t>
      </w:r>
      <w:r w:rsidR="006F388D">
        <w:t xml:space="preserve">the Last Glacial Maximum </w:t>
      </w:r>
      <w:r w:rsidR="00717295" w:rsidRPr="00F92245">
        <w:t xml:space="preserve">(LGM, </w:t>
      </w:r>
      <w:r w:rsidR="00717295" w:rsidRPr="00F92245">
        <w:fldChar w:fldCharType="begin"/>
      </w:r>
      <w:r w:rsidR="009C20A9">
        <w:instrText xml:space="preserve"> ADDIN EN.CITE &lt;EndNote&gt;&lt;Cite&gt;&lt;Author&gt;Clark&lt;/Author&gt;&lt;Year&gt;2009&lt;/Year&gt;&lt;RecNum&gt;21&lt;/RecNum&gt;&lt;DisplayText&gt;Clark et al., 2009&lt;/DisplayText&gt;&lt;record&gt;&lt;rec-number&gt;21&lt;/rec-number&gt;&lt;foreign-keys&gt;&lt;key app="EN" db-id="x5dasrs09vwsabepssyxweznptsx5t5avz9v" timestamp="0"&gt;21&lt;/key&gt;&lt;/foreign-keys&gt;&lt;ref-type name="Journal Article"&gt;17&lt;/ref-type&gt;&lt;contributors&gt;&lt;authors&gt;&lt;author&gt;Clark, P. U.&lt;/author&gt;&lt;author&gt;Dyke, A. S.&lt;/author&gt;&lt;author&gt;Shakun, J. D.&lt;/author&gt;&lt;author&gt;Carlson, A. E.&lt;/author&gt;&lt;author&gt;Clark, J.&lt;/author&gt;&lt;author&gt;Wohlfarth, B.&lt;/author&gt;&lt;author&gt;Mitrovica, J. X.&lt;/author&gt;&lt;author&gt;Hostetler, S. W.&lt;/author&gt;&lt;author&gt;McCabe, A. M.&lt;/author&gt;&lt;/authors&gt;&lt;/contributors&gt;&lt;titles&gt;&lt;title&gt;The Last Glacial Maximum&lt;/title&gt;&lt;secondary-title&gt;Science&lt;/secondary-title&gt;&lt;/titles&gt;&lt;pages&gt;710-714&lt;/pages&gt;&lt;volume&gt;325&lt;/volume&gt;&lt;number&gt;5941&lt;/number&gt;&lt;dates&gt;&lt;year&gt;2009&lt;/year&gt;&lt;pub-dates&gt;&lt;date&gt;aug&lt;/date&gt;&lt;/pub-dates&gt;&lt;/dates&gt;&lt;label&gt;Clark_2009&lt;/label&gt;&lt;urls&gt;&lt;related-urls&gt;&lt;url&gt;https://doi.org/10.1126%2Fscience.1172873&lt;/url&gt;&lt;/related-urls&gt;&lt;/urls&gt;&lt;/record&gt;&lt;/Cite&gt;&lt;/EndNote&gt;</w:instrText>
      </w:r>
      <w:r w:rsidR="00717295" w:rsidRPr="00F92245">
        <w:fldChar w:fldCharType="separate"/>
      </w:r>
      <w:r w:rsidR="004C77CB">
        <w:rPr>
          <w:noProof/>
        </w:rPr>
        <w:t>Clark et al., 2009</w:t>
      </w:r>
      <w:r w:rsidR="00717295" w:rsidRPr="00F92245">
        <w:fldChar w:fldCharType="end"/>
      </w:r>
      <w:r w:rsidR="004C77CB">
        <w:t>)</w:t>
      </w:r>
      <w:r w:rsidR="00717295">
        <w:t xml:space="preserve"> and the subsequent postglacial period</w:t>
      </w:r>
      <w:r w:rsidR="00472C5F">
        <w:t xml:space="preserve"> (last 30 </w:t>
      </w:r>
      <w:proofErr w:type="spellStart"/>
      <w:r w:rsidR="00472C5F">
        <w:t>ky</w:t>
      </w:r>
      <w:proofErr w:type="spellEnd"/>
      <w:r w:rsidR="00472C5F">
        <w:t>)</w:t>
      </w:r>
      <w:r w:rsidR="0012014D">
        <w:t xml:space="preserve"> </w:t>
      </w:r>
      <w:r w:rsidR="002F0C5E" w:rsidRPr="00F92245">
        <w:t xml:space="preserve">conditions </w:t>
      </w:r>
      <w:r w:rsidR="00D00B6E">
        <w:t xml:space="preserve">were </w:t>
      </w:r>
      <w:r w:rsidR="000328AC" w:rsidRPr="00F92245">
        <w:t>condu</w:t>
      </w:r>
      <w:r w:rsidR="000328AC">
        <w:t>cive</w:t>
      </w:r>
      <w:r w:rsidR="000328AC" w:rsidRPr="00F92245">
        <w:t xml:space="preserve"> </w:t>
      </w:r>
      <w:r w:rsidR="006517C5" w:rsidRPr="00F92245">
        <w:t>to the product</w:t>
      </w:r>
      <w:r w:rsidR="00F72B01" w:rsidRPr="00F92245">
        <w:t>ion of shallow-water carbonates</w:t>
      </w:r>
      <w:r w:rsidR="006517C5" w:rsidRPr="00F92245">
        <w:t xml:space="preserve"> </w:t>
      </w:r>
      <w:del w:id="63" w:author="Gus Hinestrosa" w:date="2018-09-12T14:42:00Z">
        <w:r w:rsidR="0047485F" w:rsidDel="003747BF">
          <w:delText xml:space="preserve">in </w:delText>
        </w:r>
      </w:del>
      <w:ins w:id="64" w:author="Gus Hinestrosa" w:date="2018-09-12T14:42:00Z">
        <w:r w:rsidR="003747BF">
          <w:t xml:space="preserve">on </w:t>
        </w:r>
      </w:ins>
      <w:r w:rsidR="0047485F">
        <w:t xml:space="preserve">the shelf </w:t>
      </w:r>
      <w:r w:rsidR="00CE05B2">
        <w:t>(</w:t>
      </w:r>
      <w:r w:rsidR="0047485F">
        <w:fldChar w:fldCharType="begin"/>
      </w:r>
      <w:r w:rsidR="009C20A9"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47485F">
        <w:fldChar w:fldCharType="separate"/>
      </w:r>
      <w:r w:rsidR="004C77CB">
        <w:rPr>
          <w:noProof/>
        </w:rPr>
        <w:t>Hopley et al., 2007</w:t>
      </w:r>
      <w:r w:rsidR="0047485F">
        <w:fldChar w:fldCharType="end"/>
      </w:r>
      <w:r w:rsidR="00CE05B2">
        <w:t>)</w:t>
      </w:r>
      <w:r w:rsidR="0047485F">
        <w:t xml:space="preserve"> and the shelf</w:t>
      </w:r>
      <w:ins w:id="65" w:author="Gus Hinestrosa" w:date="2018-09-08T20:44:00Z">
        <w:r w:rsidR="002E790C">
          <w:t xml:space="preserve"> margin</w:t>
        </w:r>
      </w:ins>
      <w:del w:id="66" w:author="Gus Hinestrosa" w:date="2018-09-08T20:44:00Z">
        <w:r w:rsidR="0047485F" w:rsidDel="002E790C">
          <w:delText xml:space="preserve">-edge </w:delText>
        </w:r>
      </w:del>
      <w:ins w:id="67" w:author="Gus Hinestrosa" w:date="2018-09-08T19:35:00Z">
        <w:r w:rsidR="00532B9F">
          <w:t xml:space="preserve"> </w:t>
        </w:r>
      </w:ins>
      <w:r w:rsidR="00CE05B2">
        <w:t>(</w:t>
      </w:r>
      <w:r w:rsidR="0047485F" w:rsidRPr="00E17F1E">
        <w:fldChar w:fldCharType="begin">
          <w:fldData xml:space="preserve">PEVuZE5vdGU+PENpdGU+PEF1dGhvcj5IaW5lc3Ryb3NhPC9BdXRob3I+PFllYXI+MjAxNjwvWWVh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PEVuZE5vdGU+PENpdGU+PEF1dGhvcj5IaW5lc3Ryb3NhPC9BdXRob3I+PFllYXI+MjAxNjwvWWVh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47485F" w:rsidRPr="00E17F1E">
        <w:fldChar w:fldCharType="separate"/>
      </w:r>
      <w:r w:rsidR="003E46A1">
        <w:rPr>
          <w:noProof/>
        </w:rPr>
        <w:t>Beaman et al., 2008; Webster et al., 2011; Hinestrosa et al., 2016</w:t>
      </w:r>
      <w:r w:rsidR="0047485F" w:rsidRPr="00E17F1E">
        <w:fldChar w:fldCharType="end"/>
      </w:r>
      <w:r w:rsidR="00CE05B2" w:rsidRPr="008C4FE3">
        <w:rPr>
          <w:highlight w:val="yellow"/>
          <w:rPrChange w:id="68" w:author="Gus Hinestrosa" w:date="2018-09-19T17:17:00Z">
            <w:rPr/>
          </w:rPrChange>
        </w:rPr>
        <w:t>)</w:t>
      </w:r>
      <w:r w:rsidR="00D00B6E" w:rsidRPr="008C4FE3">
        <w:rPr>
          <w:highlight w:val="yellow"/>
          <w:rPrChange w:id="69" w:author="Gus Hinestrosa" w:date="2018-09-19T17:17:00Z">
            <w:rPr/>
          </w:rPrChange>
        </w:rPr>
        <w:t xml:space="preserve">. </w:t>
      </w:r>
      <w:commentRangeStart w:id="70"/>
      <w:r w:rsidR="00BC4EAA" w:rsidRPr="008C4FE3">
        <w:rPr>
          <w:highlight w:val="yellow"/>
          <w:rPrChange w:id="71" w:author="Gus Hinestrosa" w:date="2018-09-19T17:17:00Z">
            <w:rPr/>
          </w:rPrChange>
        </w:rPr>
        <w:t>S</w:t>
      </w:r>
      <w:r w:rsidR="004C5D9B" w:rsidRPr="008C4FE3">
        <w:rPr>
          <w:highlight w:val="yellow"/>
          <w:rPrChange w:id="72" w:author="Gus Hinestrosa" w:date="2018-09-19T17:17:00Z">
            <w:rPr/>
          </w:rPrChange>
        </w:rPr>
        <w:t xml:space="preserve">hallow shelf bathymetry, suitable substrate availability, and </w:t>
      </w:r>
      <w:r w:rsidR="008D773C" w:rsidRPr="008C4FE3">
        <w:rPr>
          <w:highlight w:val="yellow"/>
          <w:rPrChange w:id="73" w:author="Gus Hinestrosa" w:date="2018-09-19T17:17:00Z">
            <w:rPr/>
          </w:rPrChange>
        </w:rPr>
        <w:t xml:space="preserve">optimal </w:t>
      </w:r>
      <w:r w:rsidR="004C5D9B" w:rsidRPr="008C4FE3">
        <w:rPr>
          <w:highlight w:val="yellow"/>
          <w:rPrChange w:id="74" w:author="Gus Hinestrosa" w:date="2018-09-19T17:17:00Z">
            <w:rPr/>
          </w:rPrChange>
        </w:rPr>
        <w:t xml:space="preserve">climatic and oceanographic conditions </w:t>
      </w:r>
      <w:ins w:id="75" w:author="Gus Hinestrosa" w:date="2018-09-19T15:35:00Z">
        <w:r w:rsidR="00C037A1" w:rsidRPr="008C4FE3">
          <w:rPr>
            <w:highlight w:val="yellow"/>
            <w:rPrChange w:id="76" w:author="Gus Hinestrosa" w:date="2018-09-19T17:17:00Z">
              <w:rPr/>
            </w:rPrChange>
          </w:rPr>
          <w:t xml:space="preserve">for </w:t>
        </w:r>
      </w:ins>
      <w:ins w:id="77" w:author="Gus Hinestrosa" w:date="2018-09-19T15:36:00Z">
        <w:r w:rsidR="00C037A1" w:rsidRPr="008C4FE3">
          <w:rPr>
            <w:highlight w:val="yellow"/>
            <w:rPrChange w:id="78" w:author="Gus Hinestrosa" w:date="2018-09-19T17:17:00Z">
              <w:rPr/>
            </w:rPrChange>
          </w:rPr>
          <w:t>reef</w:t>
        </w:r>
      </w:ins>
      <w:ins w:id="79" w:author="Gus Hinestrosa" w:date="2018-09-19T15:35:00Z">
        <w:r w:rsidR="00C037A1" w:rsidRPr="008C4FE3">
          <w:rPr>
            <w:highlight w:val="yellow"/>
            <w:rPrChange w:id="80" w:author="Gus Hinestrosa" w:date="2018-09-19T17:17:00Z">
              <w:rPr/>
            </w:rPrChange>
          </w:rPr>
          <w:t xml:space="preserve"> accretion </w:t>
        </w:r>
      </w:ins>
      <w:r w:rsidR="00D00B6E" w:rsidRPr="008C4FE3">
        <w:rPr>
          <w:highlight w:val="yellow"/>
          <w:rPrChange w:id="81" w:author="Gus Hinestrosa" w:date="2018-09-19T17:17:00Z">
            <w:rPr/>
          </w:rPrChange>
        </w:rPr>
        <w:t>were necessarily widespread along the GBR shelf</w:t>
      </w:r>
      <w:r w:rsidR="00BC4EAA" w:rsidRPr="008C4FE3">
        <w:rPr>
          <w:highlight w:val="yellow"/>
          <w:rPrChange w:id="82" w:author="Gus Hinestrosa" w:date="2018-09-19T17:17:00Z">
            <w:rPr/>
          </w:rPrChange>
        </w:rPr>
        <w:t xml:space="preserve"> </w:t>
      </w:r>
      <w:commentRangeEnd w:id="70"/>
      <w:r w:rsidR="00C037A1" w:rsidRPr="008C4FE3">
        <w:rPr>
          <w:rStyle w:val="CommentReference"/>
          <w:highlight w:val="yellow"/>
          <w:rPrChange w:id="83" w:author="Gus Hinestrosa" w:date="2018-09-19T17:17:00Z">
            <w:rPr>
              <w:rStyle w:val="CommentReference"/>
            </w:rPr>
          </w:rPrChange>
        </w:rPr>
        <w:commentReference w:id="70"/>
      </w:r>
      <w:r w:rsidR="003C4BD6" w:rsidRPr="008C4FE3">
        <w:rPr>
          <w:highlight w:val="yellow"/>
          <w:rPrChange w:id="84" w:author="Gus Hinestrosa" w:date="2018-09-19T17:17:00Z">
            <w:rPr/>
          </w:rPrChange>
        </w:rPr>
        <w:t>(</w:t>
      </w:r>
      <w:r w:rsidR="00F72B01" w:rsidRPr="008C4FE3">
        <w:rPr>
          <w:highlight w:val="yellow"/>
          <w:rPrChange w:id="85" w:author="Gus Hinestrosa" w:date="2018-09-19T17:17:00Z">
            <w:rPr/>
          </w:rPrChange>
        </w:rPr>
        <w:fldChar w:fldCharType="begin">
          <w:fldData xml:space="preserve">PEVuZE5vdGU+PENpdGU+PEF1dGhvcj5EYXZpZXM8L0F1dGhvcj48WWVhcj4xOTg4PC9ZZWFyPjxS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</w:fldData>
        </w:fldChar>
      </w:r>
      <w:r w:rsidR="009C20A9" w:rsidRPr="008C4FE3">
        <w:rPr>
          <w:highlight w:val="yellow"/>
          <w:rPrChange w:id="86" w:author="Gus Hinestrosa" w:date="2018-09-19T17:17:00Z">
            <w:rPr/>
          </w:rPrChange>
        </w:rPr>
        <w:instrText xml:space="preserve"> ADDIN EN.CITE </w:instrText>
      </w:r>
      <w:r w:rsidR="009C20A9" w:rsidRPr="008C4FE3">
        <w:rPr>
          <w:highlight w:val="yellow"/>
          <w:rPrChange w:id="87" w:author="Gus Hinestrosa" w:date="2018-09-19T17:17:00Z">
            <w:rPr/>
          </w:rPrChange>
        </w:rPr>
        <w:fldChar w:fldCharType="begin">
          <w:fldData xml:space="preserve">PEVuZE5vdGU+PENpdGU+PEF1dGhvcj5EYXZpZXM8L0F1dGhvcj48WWVhcj4xOTg4PC9ZZWFyPjxS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</w:fldData>
        </w:fldChar>
      </w:r>
      <w:r w:rsidR="009C20A9" w:rsidRPr="008C4FE3">
        <w:rPr>
          <w:highlight w:val="yellow"/>
          <w:rPrChange w:id="88" w:author="Gus Hinestrosa" w:date="2018-09-19T17:17:00Z">
            <w:rPr/>
          </w:rPrChange>
        </w:rPr>
        <w:instrText xml:space="preserve"> ADDIN EN.CITE.DATA </w:instrText>
      </w:r>
      <w:r w:rsidR="009C20A9" w:rsidRPr="008C4FE3">
        <w:rPr>
          <w:highlight w:val="yellow"/>
          <w:rPrChange w:id="89" w:author="Gus Hinestrosa" w:date="2018-09-19T17:17:00Z">
            <w:rPr/>
          </w:rPrChange>
        </w:rPr>
      </w:r>
      <w:r w:rsidR="009C20A9" w:rsidRPr="008C4FE3">
        <w:rPr>
          <w:highlight w:val="yellow"/>
          <w:rPrChange w:id="90" w:author="Gus Hinestrosa" w:date="2018-09-19T17:17:00Z">
            <w:rPr/>
          </w:rPrChange>
        </w:rPr>
        <w:fldChar w:fldCharType="end"/>
      </w:r>
      <w:r w:rsidR="00F72B01" w:rsidRPr="008C4FE3">
        <w:rPr>
          <w:highlight w:val="yellow"/>
          <w:rPrChange w:id="91" w:author="Gus Hinestrosa" w:date="2018-09-19T17:17:00Z">
            <w:rPr/>
          </w:rPrChange>
        </w:rPr>
      </w:r>
      <w:r w:rsidR="00F72B01" w:rsidRPr="008C4FE3">
        <w:rPr>
          <w:highlight w:val="yellow"/>
          <w:rPrChange w:id="92" w:author="Gus Hinestrosa" w:date="2018-09-19T17:17:00Z">
            <w:rPr/>
          </w:rPrChange>
        </w:rPr>
        <w:fldChar w:fldCharType="separate"/>
      </w:r>
      <w:r w:rsidR="004C77CB" w:rsidRPr="008C4FE3">
        <w:rPr>
          <w:noProof/>
          <w:highlight w:val="yellow"/>
          <w:rPrChange w:id="93" w:author="Gus Hinestrosa" w:date="2018-09-19T17:17:00Z">
            <w:rPr>
              <w:noProof/>
            </w:rPr>
          </w:rPrChange>
        </w:rPr>
        <w:t>Davies, 1988; Davies and Peerdeman, 1998; Petherick et al., 2013; Reeves et al., 2013</w:t>
      </w:r>
      <w:r w:rsidR="00F72B01" w:rsidRPr="008C4FE3">
        <w:rPr>
          <w:highlight w:val="yellow"/>
          <w:rPrChange w:id="94" w:author="Gus Hinestrosa" w:date="2018-09-19T17:17:00Z">
            <w:rPr/>
          </w:rPrChange>
        </w:rPr>
        <w:fldChar w:fldCharType="end"/>
      </w:r>
      <w:r w:rsidR="003C4BD6">
        <w:t>)</w:t>
      </w:r>
      <w:r w:rsidR="004C5D9B" w:rsidRPr="00F92245">
        <w:t xml:space="preserve">. The </w:t>
      </w:r>
      <w:r w:rsidR="001A0BC8" w:rsidRPr="00F92245">
        <w:t xml:space="preserve">influence of </w:t>
      </w:r>
      <w:r w:rsidR="004C5D9B" w:rsidRPr="00F92245">
        <w:t xml:space="preserve">terrigenous </w:t>
      </w:r>
      <w:r w:rsidR="001A0BC8" w:rsidRPr="00F92245">
        <w:t>sediments</w:t>
      </w:r>
      <w:r w:rsidR="008D773C" w:rsidRPr="00F92245">
        <w:t xml:space="preserve"> </w:t>
      </w:r>
      <w:r w:rsidR="004C5D9B" w:rsidRPr="00F92245">
        <w:t xml:space="preserve">has </w:t>
      </w:r>
      <w:r w:rsidR="0042551D" w:rsidRPr="00F92245">
        <w:t xml:space="preserve">also </w:t>
      </w:r>
      <w:r w:rsidR="004C5D9B" w:rsidRPr="00F92245">
        <w:t xml:space="preserve">been a key depositional control </w:t>
      </w:r>
      <w:r w:rsidR="000D106E">
        <w:t>o</w:t>
      </w:r>
      <w:r w:rsidR="004C5D9B" w:rsidRPr="00F92245">
        <w:t xml:space="preserve">n </w:t>
      </w:r>
      <w:proofErr w:type="spellStart"/>
      <w:ins w:id="95" w:author="Gus Hinestrosa" w:date="2018-09-12T14:41:00Z">
        <w:r w:rsidR="003747BF">
          <w:t>on</w:t>
        </w:r>
        <w:proofErr w:type="spellEnd"/>
        <w:r w:rsidR="003747BF">
          <w:t xml:space="preserve"> reef development on </w:t>
        </w:r>
      </w:ins>
      <w:r w:rsidR="004C5D9B" w:rsidRPr="00F92245">
        <w:t xml:space="preserve">this shelf </w:t>
      </w:r>
      <w:r w:rsidR="003C4BD6">
        <w:t>(</w:t>
      </w:r>
      <w:r w:rsidR="009A1E00" w:rsidRPr="00F92245">
        <w:fldChar w:fldCharType="begin">
          <w:fldData xml:space="preserve">PEVuZE5vdGU+PENpdGU+PEF1dGhvcj5IaW5lc3Ryb3NhPC9BdXRob3I+PFllYXI+MjAxNjwvWWVh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PEVuZE5vdGU+PENpdGU+PEF1dGhvcj5IaW5lc3Ryb3NhPC9BdXRob3I+PFllYXI+MjAxNjwvWWVh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r w:rsidR="009A1E00" w:rsidRPr="00F92245">
        <w:fldChar w:fldCharType="separate"/>
      </w:r>
      <w:r w:rsidR="003E46A1">
        <w:rPr>
          <w:noProof/>
        </w:rPr>
        <w:t>Larcombe and Woolfe, 1999; Fielding et al., 2003; Page and Dickens, 2005; Ryan et al., 2007; Bostock et al., 2009; Hinestrosa et al., 2016</w:t>
      </w:r>
      <w:r w:rsidR="009A1E00" w:rsidRPr="00F92245">
        <w:fldChar w:fldCharType="end"/>
      </w:r>
      <w:r w:rsidR="003C4BD6">
        <w:t>)</w:t>
      </w:r>
      <w:r w:rsidR="004C5D9B" w:rsidRPr="00F92245">
        <w:t xml:space="preserve">. </w:t>
      </w:r>
    </w:p>
    <w:p w14:paraId="592A6230" w14:textId="287B1DF9" w:rsidR="00E54958" w:rsidRDefault="004C5D9B" w:rsidP="00E54958">
      <w:pPr>
        <w:spacing w:before="180" w:after="180" w:line="480" w:lineRule="auto"/>
        <w:rPr>
          <w:ins w:id="96" w:author="Gus Hinestrosa" w:date="2018-09-20T17:38:00Z"/>
          <w:highlight w:val="yellow"/>
        </w:rPr>
      </w:pPr>
      <w:r w:rsidRPr="00F92245">
        <w:t xml:space="preserve">The </w:t>
      </w:r>
      <w:r w:rsidR="000328AC">
        <w:t>relationship</w:t>
      </w:r>
      <w:r w:rsidR="000328AC" w:rsidRPr="00F92245">
        <w:t xml:space="preserve"> </w:t>
      </w:r>
      <w:r w:rsidRPr="00F92245">
        <w:t>between sea</w:t>
      </w:r>
      <w:r w:rsidR="00DB2DBE" w:rsidRPr="00F92245">
        <w:t xml:space="preserve"> </w:t>
      </w:r>
      <w:r w:rsidRPr="00F92245">
        <w:t xml:space="preserve">level and shelf physiography has been proposed to a lesser or greater extent as the main control </w:t>
      </w:r>
      <w:r w:rsidR="00571A66" w:rsidRPr="00F92245">
        <w:t xml:space="preserve">on </w:t>
      </w:r>
      <w:r w:rsidRPr="00F92245">
        <w:t>the deposition of coastal</w:t>
      </w:r>
      <w:r w:rsidR="00DB2DBE" w:rsidRPr="00F92245">
        <w:t xml:space="preserve"> </w:t>
      </w:r>
      <w:r w:rsidR="003C4BD6">
        <w:t>(</w:t>
      </w:r>
      <w:r w:rsidR="00CE0730" w:rsidRPr="00F92245">
        <w:fldChar w:fldCharType="begin">
          <w:fldData xml:space="preserve">PEVuZE5vdGU+PENpdGU+PEF1dGhvcj5MYW1iZWNrPC9BdXRob3I+PFllYXI+MjAwMDwvWWVhcj48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</w:fldData>
        </w:fldChar>
      </w:r>
      <w:r w:rsidR="00E50F0F">
        <w:instrText xml:space="preserve"> ADDIN EN.CITE </w:instrText>
      </w:r>
      <w:r w:rsidR="00E50F0F">
        <w:fldChar w:fldCharType="begin">
          <w:fldData xml:space="preserve">PEVuZE5vdGU+PENpdGU+PEF1dGhvcj5MYW1iZWNrPC9BdXRob3I+PFllYXI+MjAwMDwvWWVhcj48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</w:fldData>
        </w:fldChar>
      </w:r>
      <w:r w:rsidR="00E50F0F">
        <w:instrText xml:space="preserve"> ADDIN EN.CITE.DATA </w:instrText>
      </w:r>
      <w:r w:rsidR="00E50F0F">
        <w:fldChar w:fldCharType="end"/>
      </w:r>
      <w:r w:rsidR="00CE0730" w:rsidRPr="00F92245">
        <w:fldChar w:fldCharType="separate"/>
      </w:r>
      <w:r w:rsidR="00E50F0F">
        <w:rPr>
          <w:noProof/>
        </w:rPr>
        <w:t>Harris et al., 1990; Woolfe et al., 1998b; Lambeck and Woolfe, 2000</w:t>
      </w:r>
      <w:r w:rsidR="00CE0730" w:rsidRPr="00F92245">
        <w:fldChar w:fldCharType="end"/>
      </w:r>
      <w:r w:rsidR="003C4BD6">
        <w:t>)</w:t>
      </w:r>
      <w:r w:rsidRPr="00F92245">
        <w:t>, mid-shelf</w:t>
      </w:r>
      <w:r w:rsidR="00DB2DBE" w:rsidRPr="00F92245">
        <w:t xml:space="preserve"> </w:t>
      </w:r>
      <w:r w:rsidR="003C4BD6">
        <w:t>(</w:t>
      </w:r>
      <w:r w:rsidR="00F4787D" w:rsidRPr="00F92245">
        <w:fldChar w:fldCharType="begin">
          <w:fldData xml:space="preserve">PEVuZE5vdGU+PENpdGU+PEF1dGhvcj5Xb29sZmU8L0F1dGhvcj48WWVhcj4xOTk4PC9ZZWFyPjxS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</w:fldData>
        </w:fldChar>
      </w:r>
      <w:r w:rsidR="00E50F0F">
        <w:instrText xml:space="preserve"> ADDIN EN.CITE </w:instrText>
      </w:r>
      <w:r w:rsidR="00E50F0F">
        <w:fldChar w:fldCharType="begin">
          <w:fldData xml:space="preserve">PEVuZE5vdGU+PENpdGU+PEF1dGhvcj5Xb29sZmU8L0F1dGhvcj48WWVhcj4xOTk4PC9ZZWFyPjxS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</w:fldData>
        </w:fldChar>
      </w:r>
      <w:r w:rsidR="00E50F0F">
        <w:instrText xml:space="preserve"> ADDIN EN.CITE.DATA </w:instrText>
      </w:r>
      <w:r w:rsidR="00E50F0F">
        <w:fldChar w:fldCharType="end"/>
      </w:r>
      <w:r w:rsidR="00F4787D" w:rsidRPr="00F92245">
        <w:fldChar w:fldCharType="separate"/>
      </w:r>
      <w:r w:rsidR="00E50F0F">
        <w:rPr>
          <w:noProof/>
        </w:rPr>
        <w:t>Harris et al., 1990; Woolfe and Larcombe, 1998; Woolfe et al., 1998a</w:t>
      </w:r>
      <w:r w:rsidR="00F4787D" w:rsidRPr="00F92245">
        <w:fldChar w:fldCharType="end"/>
      </w:r>
      <w:r w:rsidR="003C4BD6">
        <w:t>)</w:t>
      </w:r>
      <w:r w:rsidRPr="00F92245">
        <w:t>, shelf</w:t>
      </w:r>
      <w:ins w:id="97" w:author="Gus Hinestrosa" w:date="2018-09-08T20:45:00Z">
        <w:r w:rsidR="002E790C">
          <w:t xml:space="preserve"> margin</w:t>
        </w:r>
      </w:ins>
      <w:del w:id="98" w:author="Gus Hinestrosa" w:date="2018-09-08T20:45:00Z">
        <w:r w:rsidRPr="00F92245" w:rsidDel="002E790C">
          <w:delText>-edge</w:delText>
        </w:r>
      </w:del>
      <w:r w:rsidRPr="00F92245">
        <w:t xml:space="preserve"> </w:t>
      </w:r>
      <w:r w:rsidR="003C4BD6">
        <w:t>(</w:t>
      </w:r>
      <w:r w:rsidR="00F4787D" w:rsidRPr="00F92245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F4787D" w:rsidRPr="00F92245">
        <w:fldChar w:fldCharType="separate"/>
      </w:r>
      <w:r w:rsidR="004C77CB">
        <w:rPr>
          <w:noProof/>
        </w:rPr>
        <w:t>Hinestrosa et al., 2016</w:t>
      </w:r>
      <w:r w:rsidR="00F4787D" w:rsidRPr="00F92245">
        <w:fldChar w:fldCharType="end"/>
      </w:r>
      <w:r w:rsidR="003C4BD6">
        <w:t>)</w:t>
      </w:r>
      <w:r w:rsidRPr="00F92245">
        <w:t xml:space="preserve">, and slope deposits </w:t>
      </w:r>
      <w:r w:rsidR="003C4BD6">
        <w:t>(</w:t>
      </w:r>
      <w:r w:rsidR="009A1E00" w:rsidRPr="003A7817">
        <w:fldChar w:fldCharType="begin">
          <w:fldData xml:space="preserve">PEVuZE5vdGU+PENpdGU+PEF1dGhvcj5GcmFuY2lzPC9BdXRob3I+PFllYXI+MjAwNzwvWWVhcj48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PEVuZE5vdGU+PENpdGU+PEF1dGhvcj5GcmFuY2lzPC9BdXRob3I+PFllYXI+MjAwNzwvWWVhcj48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9A1E00" w:rsidRPr="00EA3CB0">
        <w:fldChar w:fldCharType="separate"/>
      </w:r>
      <w:r w:rsidR="003E46A1">
        <w:rPr>
          <w:noProof/>
        </w:rPr>
        <w:t xml:space="preserve">Page </w:t>
      </w:r>
      <w:r w:rsidR="003E46A1">
        <w:rPr>
          <w:noProof/>
        </w:rPr>
        <w:lastRenderedPageBreak/>
        <w:t>and Dickens, 2005; Francis et al., 2007; Puga-Bernabéu et al., 2014</w:t>
      </w:r>
      <w:r w:rsidR="009A1E00" w:rsidRPr="00EA3CB0">
        <w:fldChar w:fldCharType="end"/>
      </w:r>
      <w:r w:rsidR="003C4BD6" w:rsidRPr="00EA3CB0">
        <w:t>)</w:t>
      </w:r>
      <w:r w:rsidRPr="00EA3CB0">
        <w:t xml:space="preserve">. </w:t>
      </w:r>
      <w:del w:id="99" w:author="Gus Hinestrosa" w:date="2018-09-20T17:41:00Z">
        <w:r w:rsidRPr="00EA3CB0" w:rsidDel="00957842">
          <w:delText xml:space="preserve">However, these studies </w:delText>
        </w:r>
      </w:del>
      <w:del w:id="100" w:author="Gus Hinestrosa" w:date="2018-09-20T11:33:00Z">
        <w:r w:rsidRPr="00EA3CB0" w:rsidDel="006E2C98">
          <w:delText xml:space="preserve">have </w:delText>
        </w:r>
      </w:del>
      <w:del w:id="101" w:author="Gus Hinestrosa" w:date="2018-09-20T17:41:00Z">
        <w:r w:rsidRPr="00EA3CB0" w:rsidDel="00957842">
          <w:delText xml:space="preserve">not provided a quantification of the </w:delText>
        </w:r>
      </w:del>
      <w:del w:id="102" w:author="Gus Hinestrosa" w:date="2018-09-20T11:32:00Z">
        <w:r w:rsidR="00571A66" w:rsidRPr="00EA3CB0" w:rsidDel="006E2C98">
          <w:delText xml:space="preserve">spatio-temporal </w:delText>
        </w:r>
      </w:del>
      <w:del w:id="103" w:author="Gus Hinestrosa" w:date="2018-09-20T17:41:00Z">
        <w:r w:rsidRPr="00EA3CB0" w:rsidDel="00957842">
          <w:delText>flooding</w:delText>
        </w:r>
      </w:del>
      <w:del w:id="104" w:author="Gus Hinestrosa" w:date="2018-09-20T11:33:00Z">
        <w:r w:rsidRPr="00EA3CB0" w:rsidDel="006E2C98">
          <w:delText xml:space="preserve"> </w:delText>
        </w:r>
      </w:del>
      <w:del w:id="105" w:author="Gus Hinestrosa" w:date="2018-09-20T11:29:00Z">
        <w:r w:rsidRPr="00EA3CB0" w:rsidDel="00275708">
          <w:delText xml:space="preserve">patterns </w:delText>
        </w:r>
      </w:del>
      <w:del w:id="106" w:author="Gus Hinestrosa" w:date="2018-09-20T11:33:00Z">
        <w:r w:rsidRPr="00EA3CB0" w:rsidDel="006E2C98">
          <w:delText xml:space="preserve">and </w:delText>
        </w:r>
        <w:r w:rsidR="000F4321" w:rsidRPr="00EA3CB0" w:rsidDel="006E2C98">
          <w:delText>their impact on</w:delText>
        </w:r>
        <w:r w:rsidRPr="00EA3CB0" w:rsidDel="006E2C98">
          <w:delText xml:space="preserve"> </w:delText>
        </w:r>
        <w:r w:rsidRPr="004C4817" w:rsidDel="006E2C98">
          <w:rPr>
            <w:highlight w:val="yellow"/>
            <w:rPrChange w:id="107" w:author="Gus Hinestrosa" w:date="2018-09-19T17:23:00Z">
              <w:rPr/>
            </w:rPrChange>
          </w:rPr>
          <w:delText>coastal evolution.</w:delText>
        </w:r>
      </w:del>
      <w:del w:id="108" w:author="Gus Hinestrosa" w:date="2018-09-20T17:41:00Z">
        <w:r w:rsidRPr="004C4817" w:rsidDel="00957842">
          <w:rPr>
            <w:highlight w:val="yellow"/>
            <w:rPrChange w:id="109" w:author="Gus Hinestrosa" w:date="2018-09-19T17:23:00Z">
              <w:rPr/>
            </w:rPrChange>
          </w:rPr>
          <w:delText xml:space="preserve"> </w:delText>
        </w:r>
      </w:del>
      <w:ins w:id="110" w:author="Gus Hinestrosa" w:date="2018-09-20T17:30:00Z">
        <w:r w:rsidR="00E54958">
          <w:rPr>
            <w:highlight w:val="yellow"/>
          </w:rPr>
          <w:t xml:space="preserve">The </w:t>
        </w:r>
      </w:ins>
      <w:ins w:id="111" w:author="Gus Hinestrosa" w:date="2018-09-20T17:28:00Z">
        <w:r w:rsidR="004C1AA2">
          <w:rPr>
            <w:highlight w:val="yellow"/>
          </w:rPr>
          <w:t xml:space="preserve">postglacial flooding of the GBR shelf </w:t>
        </w:r>
      </w:ins>
      <w:ins w:id="112" w:author="Gus Hinestrosa" w:date="2018-09-20T17:29:00Z">
        <w:r w:rsidR="00E54958">
          <w:rPr>
            <w:highlight w:val="yellow"/>
          </w:rPr>
          <w:t xml:space="preserve">has been studied </w:t>
        </w:r>
      </w:ins>
      <w:ins w:id="113" w:author="Gus Hinestrosa" w:date="2018-09-20T17:41:00Z">
        <w:r w:rsidR="00957842">
          <w:rPr>
            <w:highlight w:val="yellow"/>
          </w:rPr>
          <w:t xml:space="preserve">more often </w:t>
        </w:r>
      </w:ins>
      <w:ins w:id="114" w:author="Gus Hinestrosa" w:date="2018-09-20T17:29:00Z">
        <w:r w:rsidR="00E54958">
          <w:rPr>
            <w:highlight w:val="yellow"/>
          </w:rPr>
          <w:t xml:space="preserve">from a </w:t>
        </w:r>
        <w:proofErr w:type="spellStart"/>
        <w:r w:rsidR="00E54958">
          <w:rPr>
            <w:highlight w:val="yellow"/>
          </w:rPr>
          <w:t>sedimentologic</w:t>
        </w:r>
        <w:proofErr w:type="spellEnd"/>
        <w:r w:rsidR="00E54958">
          <w:rPr>
            <w:highlight w:val="yellow"/>
          </w:rPr>
          <w:t>, stratigraphic and bio-geological</w:t>
        </w:r>
      </w:ins>
      <w:ins w:id="115" w:author="Gus Hinestrosa" w:date="2018-09-20T17:31:00Z">
        <w:r w:rsidR="00E54958">
          <w:rPr>
            <w:highlight w:val="yellow"/>
          </w:rPr>
          <w:t xml:space="preserve"> point of view </w:t>
        </w:r>
      </w:ins>
      <w:ins w:id="116" w:author="Gus Hinestrosa" w:date="2018-09-20T17:33:00Z">
        <w:r w:rsidR="00E54958">
          <w:rPr>
            <w:highlight w:val="yellow"/>
          </w:rPr>
          <w:t xml:space="preserve">(XXXADD Johnson, Davies 1989, Davies, XXXX </w:t>
        </w:r>
        <w:proofErr w:type="spellStart"/>
        <w:r w:rsidR="00E54958">
          <w:rPr>
            <w:highlight w:val="yellow"/>
          </w:rPr>
          <w:t>HopleyXXXX</w:t>
        </w:r>
        <w:proofErr w:type="spellEnd"/>
        <w:r w:rsidR="00E54958">
          <w:rPr>
            <w:highlight w:val="yellow"/>
          </w:rPr>
          <w:t xml:space="preserve">, Dunbar, </w:t>
        </w:r>
      </w:ins>
      <w:proofErr w:type="spellStart"/>
      <w:ins w:id="117" w:author="Gus Hinestrosa" w:date="2018-09-20T17:34:00Z">
        <w:r w:rsidR="00E54958">
          <w:rPr>
            <w:highlight w:val="yellow"/>
          </w:rPr>
          <w:t>Woolfe</w:t>
        </w:r>
      </w:ins>
      <w:proofErr w:type="spellEnd"/>
      <w:ins w:id="118" w:author="Gus Hinestrosa" w:date="2018-09-20T17:41:00Z">
        <w:r w:rsidR="00957842">
          <w:rPr>
            <w:highlight w:val="yellow"/>
          </w:rPr>
          <w:t xml:space="preserve">, </w:t>
        </w:r>
        <w:proofErr w:type="spellStart"/>
        <w:r w:rsidR="00957842">
          <w:rPr>
            <w:highlight w:val="yellow"/>
          </w:rPr>
          <w:t>HopleyXXX</w:t>
        </w:r>
      </w:ins>
      <w:proofErr w:type="spellEnd"/>
      <w:ins w:id="119" w:author="Gus Hinestrosa" w:date="2018-09-20T17:34:00Z">
        <w:r w:rsidR="00E54958">
          <w:rPr>
            <w:highlight w:val="yellow"/>
          </w:rPr>
          <w:t xml:space="preserve"> to name a few</w:t>
        </w:r>
      </w:ins>
      <w:ins w:id="120" w:author="Gus Hinestrosa" w:date="2018-09-20T17:33:00Z">
        <w:r w:rsidR="00E54958">
          <w:rPr>
            <w:highlight w:val="yellow"/>
          </w:rPr>
          <w:t>)</w:t>
        </w:r>
        <w:r w:rsidR="00E54958">
          <w:rPr>
            <w:highlight w:val="yellow"/>
          </w:rPr>
          <w:t xml:space="preserve"> </w:t>
        </w:r>
      </w:ins>
      <w:ins w:id="121" w:author="Gus Hinestrosa" w:date="2018-09-20T17:31:00Z">
        <w:r w:rsidR="00E54958">
          <w:rPr>
            <w:highlight w:val="yellow"/>
          </w:rPr>
          <w:t xml:space="preserve">than from a </w:t>
        </w:r>
        <w:r w:rsidR="00E54958" w:rsidRPr="00E54958">
          <w:rPr>
            <w:i/>
            <w:highlight w:val="yellow"/>
            <w:rPrChange w:id="122" w:author="Gus Hinestrosa" w:date="2018-09-20T17:34:00Z">
              <w:rPr>
                <w:highlight w:val="yellow"/>
              </w:rPr>
            </w:rPrChange>
          </w:rPr>
          <w:t>strictly</w:t>
        </w:r>
        <w:r w:rsidR="00E54958">
          <w:rPr>
            <w:highlight w:val="yellow"/>
          </w:rPr>
          <w:t xml:space="preserve"> </w:t>
        </w:r>
      </w:ins>
      <w:ins w:id="123" w:author="Gus Hinestrosa" w:date="2018-09-20T17:29:00Z">
        <w:r w:rsidR="00E54958">
          <w:rPr>
            <w:highlight w:val="yellow"/>
          </w:rPr>
          <w:t>physio</w:t>
        </w:r>
      </w:ins>
      <w:ins w:id="124" w:author="Gus Hinestrosa" w:date="2018-09-20T17:30:00Z">
        <w:r w:rsidR="00E54958">
          <w:rPr>
            <w:highlight w:val="yellow"/>
          </w:rPr>
          <w:t xml:space="preserve">graphic </w:t>
        </w:r>
      </w:ins>
      <w:ins w:id="125" w:author="Gus Hinestrosa" w:date="2018-09-20T17:31:00Z">
        <w:r w:rsidR="00E54958">
          <w:rPr>
            <w:highlight w:val="yellow"/>
          </w:rPr>
          <w:t>one</w:t>
        </w:r>
      </w:ins>
      <w:ins w:id="126" w:author="Gus Hinestrosa" w:date="2018-09-20T17:43:00Z">
        <w:r w:rsidR="00957842">
          <w:rPr>
            <w:highlight w:val="yellow"/>
          </w:rPr>
          <w:t xml:space="preserve">. </w:t>
        </w:r>
      </w:ins>
      <w:ins w:id="127" w:author="Gus Hinestrosa" w:date="2018-09-20T17:31:00Z">
        <w:r w:rsidR="00E54958">
          <w:rPr>
            <w:highlight w:val="yellow"/>
          </w:rPr>
          <w:t xml:space="preserve">Nonetheless, </w:t>
        </w:r>
      </w:ins>
      <w:ins w:id="128" w:author="Gus Hinestrosa" w:date="2018-09-20T11:31:00Z">
        <w:r w:rsidR="006E2C98">
          <w:rPr>
            <w:highlight w:val="yellow"/>
          </w:rPr>
          <w:t>e</w:t>
        </w:r>
      </w:ins>
      <w:ins w:id="129" w:author="Gus Hinestrosa" w:date="2018-09-17T14:29:00Z">
        <w:r w:rsidR="00E41A2D" w:rsidRPr="004C4817">
          <w:rPr>
            <w:highlight w:val="yellow"/>
            <w:rPrChange w:id="130" w:author="Gus Hinestrosa" w:date="2018-09-19T17:23:00Z">
              <w:rPr/>
            </w:rPrChange>
          </w:rPr>
          <w:t xml:space="preserve">arly </w:t>
        </w:r>
      </w:ins>
      <w:ins w:id="131" w:author="Gus Hinestrosa" w:date="2018-09-17T14:30:00Z">
        <w:r w:rsidR="00E41A2D" w:rsidRPr="004C4817">
          <w:rPr>
            <w:highlight w:val="yellow"/>
            <w:rPrChange w:id="132" w:author="Gus Hinestrosa" w:date="2018-09-19T17:23:00Z">
              <w:rPr/>
            </w:rPrChange>
          </w:rPr>
          <w:t>work</w:t>
        </w:r>
      </w:ins>
      <w:ins w:id="133" w:author="Gus Hinestrosa" w:date="2018-09-17T14:29:00Z">
        <w:r w:rsidR="00E41A2D" w:rsidRPr="004C4817">
          <w:rPr>
            <w:highlight w:val="yellow"/>
            <w:rPrChange w:id="134" w:author="Gus Hinestrosa" w:date="2018-09-19T17:23:00Z">
              <w:rPr/>
            </w:rPrChange>
          </w:rPr>
          <w:t xml:space="preserve"> </w:t>
        </w:r>
      </w:ins>
      <w:ins w:id="135" w:author="Gus Hinestrosa" w:date="2018-09-17T14:30:00Z">
        <w:r w:rsidR="00E41A2D" w:rsidRPr="004C4817">
          <w:rPr>
            <w:highlight w:val="yellow"/>
            <w:rPrChange w:id="136" w:author="Gus Hinestrosa" w:date="2018-09-19T17:23:00Z">
              <w:rPr/>
            </w:rPrChange>
          </w:rPr>
          <w:t xml:space="preserve">by </w:t>
        </w:r>
      </w:ins>
      <w:r w:rsidR="003A7817" w:rsidRPr="004C4817">
        <w:rPr>
          <w:highlight w:val="yellow"/>
          <w:rPrChange w:id="137" w:author="Gus Hinestrosa" w:date="2018-09-19T17:23:00Z">
            <w:rPr/>
          </w:rPrChange>
        </w:rPr>
        <w:fldChar w:fldCharType="begin"/>
      </w:r>
      <w:r w:rsidR="003A7817" w:rsidRPr="004C4817">
        <w:rPr>
          <w:highlight w:val="yellow"/>
          <w:rPrChange w:id="138" w:author="Gus Hinestrosa" w:date="2018-09-19T17:23:00Z">
            <w:rPr/>
          </w:rPrChange>
        </w:rPr>
        <w:instrText xml:space="preserve"> ADDIN EN.CITE &lt;EndNote&gt;&lt;Cite AuthorYear="1"&gt;&lt;Author&gt;Maxwell&lt;/Author&gt;&lt;Year&gt;1968&lt;/Year&gt;&lt;RecNum&gt;135&lt;/RecNum&gt;&lt;DisplayText&gt;Maxwell (1968)&lt;/DisplayText&gt;&lt;record&gt;&lt;rec-number&gt;135&lt;/rec-number&gt;&lt;foreign-keys&gt;&lt;key app="EN" db-id="x5dasrs09vwsabepssyxweznptsx5t5avz9v" timestamp="1537191347"&gt;135&lt;/key&gt;&lt;/foreign-keys&gt;&lt;ref-type name="Book"&gt;6&lt;/ref-type&gt;&lt;contributors&gt;&lt;authors&gt;&lt;author&gt;Maxwell, W.G.H.&lt;/author&gt;&lt;/authors&gt;&lt;/contributors&gt;&lt;titles&gt;&lt;title&gt;Atlas of the Great Barrier Reef&lt;/title&gt;&lt;/titles&gt;&lt;dates&gt;&lt;year&gt;1968&lt;/year&gt;&lt;/dates&gt;&lt;publisher&gt;Elsevier Pub. Co.&lt;/publisher&gt;&lt;urls&gt;&lt;related-urls&gt;&lt;url&gt;https://books.google.co.uk/books?id=ClTwAAAAMAAJ&lt;/url&gt;&lt;/related-urls&gt;&lt;/urls&gt;&lt;/record&gt;&lt;/Cite&gt;&lt;/EndNote&gt;</w:instrText>
      </w:r>
      <w:r w:rsidR="003A7817" w:rsidRPr="004C4817">
        <w:rPr>
          <w:highlight w:val="yellow"/>
          <w:rPrChange w:id="139" w:author="Gus Hinestrosa" w:date="2018-09-19T17:23:00Z">
            <w:rPr/>
          </w:rPrChange>
        </w:rPr>
        <w:fldChar w:fldCharType="separate"/>
      </w:r>
      <w:r w:rsidR="003A7817" w:rsidRPr="004C4817">
        <w:rPr>
          <w:noProof/>
          <w:highlight w:val="yellow"/>
          <w:rPrChange w:id="140" w:author="Gus Hinestrosa" w:date="2018-09-19T17:23:00Z">
            <w:rPr>
              <w:noProof/>
            </w:rPr>
          </w:rPrChange>
        </w:rPr>
        <w:t>Maxwell (1968)</w:t>
      </w:r>
      <w:r w:rsidR="003A7817" w:rsidRPr="004C4817">
        <w:rPr>
          <w:highlight w:val="yellow"/>
          <w:rPrChange w:id="141" w:author="Gus Hinestrosa" w:date="2018-09-19T17:23:00Z">
            <w:rPr/>
          </w:rPrChange>
        </w:rPr>
        <w:fldChar w:fldCharType="end"/>
      </w:r>
      <w:ins w:id="142" w:author="Gus Hinestrosa" w:date="2018-09-20T17:31:00Z">
        <w:r w:rsidR="00E54958">
          <w:rPr>
            <w:highlight w:val="yellow"/>
          </w:rPr>
          <w:t xml:space="preserve"> </w:t>
        </w:r>
      </w:ins>
      <w:del w:id="143" w:author="Gus Hinestrosa" w:date="2018-09-20T17:31:00Z">
        <w:r w:rsidR="00E41A2D" w:rsidRPr="004C4817" w:rsidDel="00E54958">
          <w:rPr>
            <w:highlight w:val="yellow"/>
            <w:rPrChange w:id="144" w:author="Gus Hinestrosa" w:date="2018-09-19T17:23:00Z">
              <w:rPr/>
            </w:rPrChange>
          </w:rPr>
          <w:delText xml:space="preserve"> </w:delText>
        </w:r>
      </w:del>
      <w:r w:rsidR="00E41A2D" w:rsidRPr="004C4817">
        <w:rPr>
          <w:highlight w:val="yellow"/>
          <w:rPrChange w:id="145" w:author="Gus Hinestrosa" w:date="2018-09-19T17:23:00Z">
            <w:rPr/>
          </w:rPrChange>
        </w:rPr>
        <w:t xml:space="preserve">provided a </w:t>
      </w:r>
      <w:ins w:id="146" w:author="Gus Hinestrosa" w:date="2018-09-20T17:34:00Z">
        <w:r w:rsidR="00E54958">
          <w:rPr>
            <w:highlight w:val="yellow"/>
          </w:rPr>
          <w:t xml:space="preserve">description of the </w:t>
        </w:r>
      </w:ins>
      <w:del w:id="147" w:author="Gus Hinestrosa" w:date="2018-09-20T17:12:00Z">
        <w:r w:rsidR="00E41A2D" w:rsidRPr="004C4817" w:rsidDel="00ED5C9B">
          <w:rPr>
            <w:highlight w:val="yellow"/>
            <w:rPrChange w:id="148" w:author="Gus Hinestrosa" w:date="2018-09-19T17:23:00Z">
              <w:rPr/>
            </w:rPrChange>
          </w:rPr>
          <w:delText xml:space="preserve">unified </w:delText>
        </w:r>
      </w:del>
      <w:r w:rsidR="00E41A2D" w:rsidRPr="004C4817">
        <w:rPr>
          <w:highlight w:val="yellow"/>
          <w:rPrChange w:id="149" w:author="Gus Hinestrosa" w:date="2018-09-19T17:23:00Z">
            <w:rPr/>
          </w:rPrChange>
        </w:rPr>
        <w:t>geomorph</w:t>
      </w:r>
      <w:ins w:id="150" w:author="Gus Hinestrosa" w:date="2018-09-20T17:34:00Z">
        <w:r w:rsidR="00E54958">
          <w:rPr>
            <w:highlight w:val="yellow"/>
          </w:rPr>
          <w:t xml:space="preserve">ology </w:t>
        </w:r>
      </w:ins>
      <w:del w:id="151" w:author="Gus Hinestrosa" w:date="2018-09-20T17:34:00Z">
        <w:r w:rsidR="00E41A2D" w:rsidRPr="004C4817" w:rsidDel="00E54958">
          <w:rPr>
            <w:highlight w:val="yellow"/>
            <w:rPrChange w:id="152" w:author="Gus Hinestrosa" w:date="2018-09-19T17:23:00Z">
              <w:rPr/>
            </w:rPrChange>
          </w:rPr>
          <w:delText xml:space="preserve">ic </w:delText>
        </w:r>
        <w:r w:rsidR="003A7817" w:rsidRPr="004C4817" w:rsidDel="00E54958">
          <w:rPr>
            <w:highlight w:val="yellow"/>
            <w:rPrChange w:id="153" w:author="Gus Hinestrosa" w:date="2018-09-19T17:23:00Z">
              <w:rPr/>
            </w:rPrChange>
          </w:rPr>
          <w:delText xml:space="preserve">description </w:delText>
        </w:r>
      </w:del>
      <w:r w:rsidR="00E41A2D" w:rsidRPr="004C4817">
        <w:rPr>
          <w:highlight w:val="yellow"/>
          <w:rPrChange w:id="154" w:author="Gus Hinestrosa" w:date="2018-09-19T17:23:00Z">
            <w:rPr/>
          </w:rPrChange>
        </w:rPr>
        <w:t xml:space="preserve">of the </w:t>
      </w:r>
      <w:del w:id="155" w:author="Gus Hinestrosa" w:date="2018-09-20T17:12:00Z">
        <w:r w:rsidR="00E41A2D" w:rsidRPr="004C4817" w:rsidDel="00697A2D">
          <w:rPr>
            <w:highlight w:val="yellow"/>
            <w:rPrChange w:id="156" w:author="Gus Hinestrosa" w:date="2018-09-19T17:23:00Z">
              <w:rPr/>
            </w:rPrChange>
          </w:rPr>
          <w:delText>Great Barrier Reef</w:delText>
        </w:r>
      </w:del>
      <w:ins w:id="157" w:author="Gus Hinestrosa" w:date="2018-09-20T17:12:00Z">
        <w:r w:rsidR="00697A2D">
          <w:rPr>
            <w:highlight w:val="yellow"/>
          </w:rPr>
          <w:t>GBR</w:t>
        </w:r>
      </w:ins>
      <w:r w:rsidR="00E41A2D" w:rsidRPr="004C4817">
        <w:rPr>
          <w:highlight w:val="yellow"/>
          <w:rPrChange w:id="158" w:author="Gus Hinestrosa" w:date="2018-09-19T17:23:00Z">
            <w:rPr/>
          </w:rPrChange>
        </w:rPr>
        <w:t xml:space="preserve"> </w:t>
      </w:r>
      <w:ins w:id="159" w:author="Gus Hinestrosa" w:date="2018-09-20T17:12:00Z">
        <w:r w:rsidR="00697A2D">
          <w:rPr>
            <w:highlight w:val="yellow"/>
          </w:rPr>
          <w:t xml:space="preserve">shelf </w:t>
        </w:r>
      </w:ins>
      <w:r w:rsidR="00E41A2D" w:rsidRPr="004C4817">
        <w:rPr>
          <w:highlight w:val="yellow"/>
          <w:rPrChange w:id="160" w:author="Gus Hinestrosa" w:date="2018-09-19T17:23:00Z">
            <w:rPr/>
          </w:rPrChange>
        </w:rPr>
        <w:t xml:space="preserve">as a </w:t>
      </w:r>
      <w:del w:id="161" w:author="Gus Hinestrosa" w:date="2018-09-20T11:34:00Z">
        <w:r w:rsidR="00E41A2D" w:rsidRPr="004C4817" w:rsidDel="006E2C98">
          <w:rPr>
            <w:highlight w:val="yellow"/>
            <w:rPrChange w:id="162" w:author="Gus Hinestrosa" w:date="2018-09-19T17:23:00Z">
              <w:rPr/>
            </w:rPrChange>
          </w:rPr>
          <w:delText>unit</w:delText>
        </w:r>
      </w:del>
      <w:ins w:id="163" w:author="Gus Hinestrosa" w:date="2018-09-20T11:34:00Z">
        <w:r w:rsidR="006E2C98">
          <w:rPr>
            <w:highlight w:val="yellow"/>
          </w:rPr>
          <w:t>whole</w:t>
        </w:r>
      </w:ins>
      <w:r w:rsidR="00E41A2D" w:rsidRPr="004C4817">
        <w:rPr>
          <w:highlight w:val="yellow"/>
          <w:rPrChange w:id="164" w:author="Gus Hinestrosa" w:date="2018-09-19T17:23:00Z">
            <w:rPr/>
          </w:rPrChange>
        </w:rPr>
        <w:t xml:space="preserve">. </w:t>
      </w:r>
      <w:ins w:id="165" w:author="Gus Hinestrosa" w:date="2018-09-20T17:34:00Z">
        <w:r w:rsidR="00E54958">
          <w:rPr>
            <w:highlight w:val="yellow"/>
          </w:rPr>
          <w:t xml:space="preserve">Of note is also ZXXXXADD </w:t>
        </w:r>
      </w:ins>
      <w:ins w:id="166" w:author="Gus Hinestrosa" w:date="2018-09-20T17:32:00Z">
        <w:r w:rsidR="00E54958">
          <w:rPr>
            <w:highlight w:val="yellow"/>
          </w:rPr>
          <w:t>Harris 1990</w:t>
        </w:r>
      </w:ins>
      <w:ins w:id="167" w:author="Gus Hinestrosa" w:date="2018-09-20T17:34:00Z">
        <w:r w:rsidR="00E54958">
          <w:rPr>
            <w:highlight w:val="yellow"/>
          </w:rPr>
          <w:t>, who</w:t>
        </w:r>
      </w:ins>
      <w:ins w:id="168" w:author="Gus Hinestrosa" w:date="2018-09-20T17:48:00Z">
        <w:r w:rsidR="00FE3C5A">
          <w:rPr>
            <w:highlight w:val="yellow"/>
          </w:rPr>
          <w:t xml:space="preserve">se </w:t>
        </w:r>
      </w:ins>
      <w:ins w:id="169" w:author="Gus Hinestrosa" w:date="2018-09-20T17:32:00Z">
        <w:r w:rsidR="00E54958">
          <w:rPr>
            <w:highlight w:val="yellow"/>
          </w:rPr>
          <w:t xml:space="preserve">analysis went beyond the sedimentological/stratigraphic </w:t>
        </w:r>
      </w:ins>
      <w:ins w:id="170" w:author="Gus Hinestrosa" w:date="2018-09-20T17:33:00Z">
        <w:r w:rsidR="00E54958">
          <w:rPr>
            <w:highlight w:val="yellow"/>
          </w:rPr>
          <w:t xml:space="preserve">characterisation </w:t>
        </w:r>
      </w:ins>
      <w:ins w:id="171" w:author="Gus Hinestrosa" w:date="2018-09-20T17:35:00Z">
        <w:r w:rsidR="00E54958">
          <w:rPr>
            <w:highlight w:val="yellow"/>
          </w:rPr>
          <w:t xml:space="preserve">by linking </w:t>
        </w:r>
      </w:ins>
      <w:ins w:id="172" w:author="Gus Hinestrosa" w:date="2018-09-20T17:33:00Z">
        <w:r w:rsidR="00E54958">
          <w:rPr>
            <w:highlight w:val="yellow"/>
          </w:rPr>
          <w:t>the depositional history with sea-level fluctua</w:t>
        </w:r>
        <w:bookmarkStart w:id="173" w:name="_GoBack"/>
        <w:bookmarkEnd w:id="173"/>
        <w:r w:rsidR="00E54958">
          <w:rPr>
            <w:highlight w:val="yellow"/>
          </w:rPr>
          <w:t xml:space="preserve">tions </w:t>
        </w:r>
      </w:ins>
      <w:ins w:id="174" w:author="Gus Hinestrosa" w:date="2018-09-20T17:35:00Z">
        <w:r w:rsidR="00E54958">
          <w:rPr>
            <w:highlight w:val="yellow"/>
          </w:rPr>
          <w:t xml:space="preserve">and the palaeo-coastal </w:t>
        </w:r>
      </w:ins>
      <w:ins w:id="175" w:author="Gus Hinestrosa" w:date="2018-09-20T17:36:00Z">
        <w:r w:rsidR="00E54958">
          <w:rPr>
            <w:highlight w:val="yellow"/>
          </w:rPr>
          <w:t>morphology.</w:t>
        </w:r>
      </w:ins>
      <w:ins w:id="176" w:author="Gus Hinestrosa" w:date="2018-09-20T17:35:00Z">
        <w:r w:rsidR="00E54958">
          <w:rPr>
            <w:highlight w:val="yellow"/>
          </w:rPr>
          <w:t xml:space="preserve"> </w:t>
        </w:r>
      </w:ins>
      <w:ins w:id="177" w:author="Gus Hinestrosa" w:date="2018-09-20T17:36:00Z">
        <w:r w:rsidR="00E54958">
          <w:rPr>
            <w:highlight w:val="yellow"/>
          </w:rPr>
          <w:t xml:space="preserve">In particular, they </w:t>
        </w:r>
      </w:ins>
      <w:ins w:id="178" w:author="Gus Hinestrosa" w:date="2018-09-20T17:14:00Z">
        <w:r w:rsidR="00E54958">
          <w:rPr>
            <w:highlight w:val="yellow"/>
          </w:rPr>
          <w:t>highlighted</w:t>
        </w:r>
        <w:r w:rsidR="00697A2D">
          <w:rPr>
            <w:highlight w:val="yellow"/>
          </w:rPr>
          <w:t xml:space="preserve"> the transition from a linear </w:t>
        </w:r>
      </w:ins>
      <w:ins w:id="179" w:author="Gus Hinestrosa" w:date="2018-09-20T17:36:00Z">
        <w:r w:rsidR="00E54958">
          <w:rPr>
            <w:highlight w:val="yellow"/>
          </w:rPr>
          <w:t xml:space="preserve">during the LGM </w:t>
        </w:r>
      </w:ins>
      <w:ins w:id="180" w:author="Gus Hinestrosa" w:date="2018-09-20T17:14:00Z">
        <w:r w:rsidR="00697A2D">
          <w:rPr>
            <w:highlight w:val="yellow"/>
          </w:rPr>
          <w:t xml:space="preserve">to an estuarine coast during the mid-transgression. </w:t>
        </w:r>
      </w:ins>
    </w:p>
    <w:p w14:paraId="74BDB344" w14:textId="19B506FB" w:rsidR="007A68F4" w:rsidRPr="006E2C98" w:rsidRDefault="00697A2D">
      <w:pPr>
        <w:spacing w:before="180" w:after="180" w:line="480" w:lineRule="auto"/>
        <w:rPr>
          <w:highlight w:val="yellow"/>
          <w:rPrChange w:id="181" w:author="Gus Hinestrosa" w:date="2018-09-20T11:31:00Z">
            <w:rPr/>
          </w:rPrChange>
        </w:rPr>
      </w:pPr>
      <w:ins w:id="182" w:author="Gus Hinestrosa" w:date="2018-09-20T17:14:00Z">
        <w:r>
          <w:rPr>
            <w:highlight w:val="yellow"/>
          </w:rPr>
          <w:t xml:space="preserve">Despite </w:t>
        </w:r>
      </w:ins>
      <w:ins w:id="183" w:author="Gus Hinestrosa" w:date="2018-09-20T17:37:00Z">
        <w:r w:rsidR="00E54958">
          <w:rPr>
            <w:highlight w:val="yellow"/>
          </w:rPr>
          <w:t>these</w:t>
        </w:r>
      </w:ins>
      <w:ins w:id="184" w:author="Gus Hinestrosa" w:date="2018-09-20T17:14:00Z">
        <w:r>
          <w:rPr>
            <w:highlight w:val="yellow"/>
          </w:rPr>
          <w:t xml:space="preserve"> important </w:t>
        </w:r>
        <w:proofErr w:type="gramStart"/>
        <w:r>
          <w:rPr>
            <w:highlight w:val="yellow"/>
          </w:rPr>
          <w:t xml:space="preserve">advances </w:t>
        </w:r>
      </w:ins>
      <w:ins w:id="185" w:author="Gus Hinestrosa" w:date="2018-09-20T13:48:00Z">
        <w:r w:rsidR="009C38B0">
          <w:rPr>
            <w:highlight w:val="yellow"/>
          </w:rPr>
          <w:t>,</w:t>
        </w:r>
        <w:proofErr w:type="gramEnd"/>
        <w:r w:rsidR="009C38B0">
          <w:rPr>
            <w:highlight w:val="yellow"/>
          </w:rPr>
          <w:t xml:space="preserve"> </w:t>
        </w:r>
      </w:ins>
      <w:ins w:id="186" w:author="Gus Hinestrosa" w:date="2018-09-20T13:51:00Z">
        <w:r w:rsidR="009C38B0">
          <w:rPr>
            <w:highlight w:val="yellow"/>
          </w:rPr>
          <w:t xml:space="preserve">the </w:t>
        </w:r>
      </w:ins>
      <w:ins w:id="187" w:author="Gus Hinestrosa" w:date="2018-09-20T13:49:00Z">
        <w:r w:rsidR="009C38B0">
          <w:rPr>
            <w:highlight w:val="yellow"/>
          </w:rPr>
          <w:t>q</w:t>
        </w:r>
        <w:r w:rsidR="00E54958">
          <w:rPr>
            <w:highlight w:val="yellow"/>
          </w:rPr>
          <w:t xml:space="preserve">uantification of </w:t>
        </w:r>
      </w:ins>
      <w:ins w:id="188" w:author="Gus Hinestrosa" w:date="2018-09-20T13:50:00Z">
        <w:r w:rsidR="009C38B0">
          <w:rPr>
            <w:highlight w:val="yellow"/>
          </w:rPr>
          <w:t xml:space="preserve">physiographic variables </w:t>
        </w:r>
      </w:ins>
      <w:ins w:id="189" w:author="Gus Hinestrosa" w:date="2018-09-20T17:37:00Z">
        <w:r w:rsidR="00E54958">
          <w:rPr>
            <w:highlight w:val="yellow"/>
          </w:rPr>
          <w:t>(e.g. coastal complexity, flooded areas, etc.)</w:t>
        </w:r>
      </w:ins>
      <w:ins w:id="190" w:author="Gus Hinestrosa" w:date="2018-09-20T17:38:00Z">
        <w:r w:rsidR="00E54958">
          <w:rPr>
            <w:highlight w:val="yellow"/>
          </w:rPr>
          <w:t xml:space="preserve"> in relation to the la</w:t>
        </w:r>
        <w:r w:rsidR="00957842">
          <w:rPr>
            <w:highlight w:val="yellow"/>
          </w:rPr>
          <w:t xml:space="preserve">st postglacial has been limited, </w:t>
        </w:r>
      </w:ins>
      <w:ins w:id="191" w:author="Gus Hinestrosa" w:date="2018-09-20T17:43:00Z">
        <w:r w:rsidR="00957842">
          <w:rPr>
            <w:highlight w:val="yellow"/>
          </w:rPr>
          <w:t xml:space="preserve">often </w:t>
        </w:r>
      </w:ins>
      <w:ins w:id="192" w:author="Gus Hinestrosa" w:date="2018-09-20T17:44:00Z">
        <w:r w:rsidR="00957842">
          <w:rPr>
            <w:highlight w:val="yellow"/>
          </w:rPr>
          <w:t>restricted to</w:t>
        </w:r>
      </w:ins>
      <w:ins w:id="193" w:author="Gus Hinestrosa" w:date="2018-09-20T17:43:00Z">
        <w:r w:rsidR="00957842">
          <w:rPr>
            <w:highlight w:val="yellow"/>
          </w:rPr>
          <w:t xml:space="preserve"> </w:t>
        </w:r>
        <w:r w:rsidR="00957842" w:rsidRPr="009929DD">
          <w:rPr>
            <w:highlight w:val="yellow"/>
          </w:rPr>
          <w:t xml:space="preserve">palaeo-geographic maps of shelf flooding </w:t>
        </w:r>
        <w:r w:rsidR="00957842">
          <w:rPr>
            <w:highlight w:val="yellow"/>
          </w:rPr>
          <w:t>in</w:t>
        </w:r>
        <w:r w:rsidR="00957842" w:rsidRPr="009929DD">
          <w:rPr>
            <w:highlight w:val="yellow"/>
          </w:rPr>
          <w:t xml:space="preserve"> support </w:t>
        </w:r>
        <w:r w:rsidR="00957842">
          <w:rPr>
            <w:highlight w:val="yellow"/>
          </w:rPr>
          <w:t xml:space="preserve">of </w:t>
        </w:r>
        <w:r w:rsidR="00957842" w:rsidRPr="009929DD">
          <w:rPr>
            <w:highlight w:val="yellow"/>
          </w:rPr>
          <w:t>geological interpretations</w:t>
        </w:r>
        <w:r w:rsidR="00957842" w:rsidRPr="00F92245">
          <w:t xml:space="preserve"> </w:t>
        </w:r>
        <w:r w:rsidR="00957842">
          <w:t xml:space="preserve">(e.g. </w:t>
        </w:r>
        <w:r w:rsidR="00957842" w:rsidRPr="00F92245">
          <w:fldChar w:fldCharType="begin"/>
        </w:r>
        <w:r w:rsidR="00957842">
          <w:instrText xml:space="preserve"> ADDIN EN.CITE &lt;EndNote&gt;&lt;Cite&gt;&lt;Author&gt;Hopley&lt;/Author&gt;&lt;Year&gt;2007&lt;/Year&gt;&lt;RecNum&gt;50&lt;/RecNum&gt;&lt;DisplayText&gt;Page and Dickens, 2005; 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Cite&gt;&lt;Author&gt;Page&lt;/Author&gt;&lt;Year&gt;2005&lt;/Year&gt;&lt;RecNum&gt;73&lt;/RecNum&gt;&lt;record&gt;&lt;rec-number&gt;73&lt;/rec-number&gt;&lt;foreign-keys&gt;&lt;key app="EN" db-id="x5dasrs09vwsabepssyxweznptsx5t5avz9v" timestamp="0"&gt;73&lt;/key&gt;&lt;/foreign-keys&gt;&lt;ref-type name="Journal Article"&gt;17&lt;/ref-type&gt;&lt;contributors&gt;&lt;authors&gt;&lt;author&gt;Page, Michael C.&lt;/author&gt;&lt;author&gt;Dickens, Gerald R.&lt;/author&gt;&lt;/authors&gt;&lt;/contributors&gt;&lt;titles&gt;&lt;title&gt;Sediment fluxes to Marion Plateau (southern Great Barrier Reef province) over the last 130 ky: New constraints on ‘transgressive-shedding’ off northeastern Australia&lt;/title&gt;&lt;secondary-title&gt;Marine Geology&lt;/secondary-title&gt;&lt;/titles&gt;&lt;periodical&gt;&lt;full-title&gt;Marine Geology&lt;/full-title&gt;&lt;/periodical&gt;&lt;pages&gt;27-45&lt;/pages&gt;&lt;volume&gt;219&lt;/volume&gt;&lt;number&gt;1&lt;/number&gt;&lt;dates&gt;&lt;year&gt;2005&lt;/year&gt;&lt;/dates&gt;&lt;isbn&gt;00253227&lt;/isbn&gt;&lt;label&gt;PageDickens_2005&lt;/label&gt;&lt;urls&gt;&lt;/urls&gt;&lt;/record&gt;&lt;/Cite&gt;&lt;/EndNote&gt;</w:instrText>
        </w:r>
        <w:r w:rsidR="00957842" w:rsidRPr="00F92245">
          <w:fldChar w:fldCharType="separate"/>
        </w:r>
        <w:r w:rsidR="00957842">
          <w:rPr>
            <w:noProof/>
          </w:rPr>
          <w:t>Page and Dickens, 2005; Hopley et al., 2007</w:t>
        </w:r>
        <w:r w:rsidR="00957842" w:rsidRPr="00F92245">
          <w:fldChar w:fldCharType="end"/>
        </w:r>
        <w:r w:rsidR="00957842">
          <w:t xml:space="preserve">). </w:t>
        </w:r>
      </w:ins>
      <w:del w:id="194" w:author="Gus Hinestrosa" w:date="2018-09-20T17:38:00Z">
        <w:r w:rsidR="00697704" w:rsidRPr="004C4817" w:rsidDel="00E54958">
          <w:rPr>
            <w:highlight w:val="yellow"/>
          </w:rPr>
          <w:fldChar w:fldCharType="begin"/>
        </w:r>
        <w:r w:rsidR="005025AF" w:rsidDel="00E54958">
          <w:rPr>
            <w:highlight w:val="yellow"/>
          </w:rPr>
          <w:delInstrText xml:space="preserve"> ADDIN EN.CITE &lt;EndNote&gt;&lt;Cite AuthorYear="1"&gt;&lt;Author&gt;Harris&lt;/Author&gt;&lt;Year&gt;1990&lt;/Year&gt;&lt;RecNum&gt;106&lt;/RecNum&gt;&lt;DisplayText&gt;Harris et al. (1990)&lt;/DisplayText&gt;&lt;record&gt;&lt;rec-number&gt;106&lt;/rec-number&gt;&lt;foreign-keys&gt;&lt;key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/EndNote&gt;</w:delInstrText>
        </w:r>
        <w:r w:rsidR="00697704" w:rsidRPr="004C4817" w:rsidDel="00E54958">
          <w:rPr>
            <w:highlight w:val="yellow"/>
          </w:rPr>
          <w:fldChar w:fldCharType="separate"/>
        </w:r>
        <w:r w:rsidR="005025AF" w:rsidDel="00E54958">
          <w:rPr>
            <w:noProof/>
            <w:highlight w:val="yellow"/>
          </w:rPr>
          <w:delText>Harris et al. (1990)</w:delText>
        </w:r>
        <w:r w:rsidR="00697704" w:rsidRPr="004C4817" w:rsidDel="00E54958">
          <w:rPr>
            <w:highlight w:val="yellow"/>
          </w:rPr>
          <w:fldChar w:fldCharType="end"/>
        </w:r>
        <w:r w:rsidR="00697704" w:rsidDel="00E54958">
          <w:rPr>
            <w:highlight w:val="yellow"/>
          </w:rPr>
          <w:delText xml:space="preserve"> </w:delText>
        </w:r>
      </w:del>
      <w:del w:id="195" w:author="Gus Hinestrosa" w:date="2018-09-20T11:34:00Z">
        <w:r w:rsidR="00697704" w:rsidDel="006E2C98">
          <w:rPr>
            <w:highlight w:val="yellow"/>
          </w:rPr>
          <w:delText>provided a</w:delText>
        </w:r>
      </w:del>
      <w:del w:id="196" w:author="Gus Hinestrosa" w:date="2018-09-20T11:31:00Z">
        <w:r w:rsidR="00697704" w:rsidDel="006E2C98">
          <w:rPr>
            <w:highlight w:val="yellow"/>
          </w:rPr>
          <w:delText xml:space="preserve"> detailed view on the sedimentary processes across the shelf in relation to </w:delText>
        </w:r>
      </w:del>
      <w:del w:id="197" w:author="Gus Hinestrosa" w:date="2018-09-20T17:38:00Z">
        <w:r w:rsidR="00697704" w:rsidDel="00E54958">
          <w:rPr>
            <w:highlight w:val="yellow"/>
          </w:rPr>
          <w:delText xml:space="preserve">postglacial </w:delText>
        </w:r>
      </w:del>
      <w:del w:id="198" w:author="Gus Hinestrosa" w:date="2018-09-20T11:34:00Z">
        <w:r w:rsidR="00697704" w:rsidDel="006E2C98">
          <w:rPr>
            <w:highlight w:val="yellow"/>
          </w:rPr>
          <w:delText xml:space="preserve">flooding </w:delText>
        </w:r>
      </w:del>
      <w:del w:id="199" w:author="Gus Hinestrosa" w:date="2018-09-17T14:31:00Z">
        <w:r w:rsidR="00D21BB8" w:rsidRPr="004C4817" w:rsidDel="00E41A2D">
          <w:rPr>
            <w:highlight w:val="yellow"/>
            <w:rPrChange w:id="200" w:author="Gus Hinestrosa" w:date="2018-09-19T17:23:00Z">
              <w:rPr/>
            </w:rPrChange>
          </w:rPr>
          <w:delText>Previous a</w:delText>
        </w:r>
        <w:r w:rsidR="004C5D9B" w:rsidRPr="004C4817" w:rsidDel="00E41A2D">
          <w:rPr>
            <w:highlight w:val="yellow"/>
            <w:rPrChange w:id="201" w:author="Gus Hinestrosa" w:date="2018-09-19T17:23:00Z">
              <w:rPr/>
            </w:rPrChange>
          </w:rPr>
          <w:delText xml:space="preserve">ttempts </w:delText>
        </w:r>
      </w:del>
      <w:del w:id="202" w:author="Gus Hinestrosa" w:date="2018-09-19T17:23:00Z">
        <w:r w:rsidR="004C5D9B" w:rsidRPr="004C4817" w:rsidDel="00EB26F6">
          <w:rPr>
            <w:highlight w:val="yellow"/>
            <w:rPrChange w:id="203" w:author="Gus Hinestrosa" w:date="2018-09-19T17:23:00Z">
              <w:rPr/>
            </w:rPrChange>
          </w:rPr>
          <w:delText xml:space="preserve">were restricted </w:delText>
        </w:r>
        <w:r w:rsidR="00A403FE" w:rsidRPr="004C4817" w:rsidDel="00EB26F6">
          <w:rPr>
            <w:highlight w:val="yellow"/>
            <w:rPrChange w:id="204" w:author="Gus Hinestrosa" w:date="2018-09-19T17:23:00Z">
              <w:rPr/>
            </w:rPrChange>
          </w:rPr>
          <w:delText xml:space="preserve">in regional extent </w:delText>
        </w:r>
      </w:del>
      <w:del w:id="205" w:author="Gus Hinestrosa" w:date="2018-09-20T11:24:00Z">
        <w:r w:rsidR="003A7817" w:rsidRPr="004C4817" w:rsidDel="00697704">
          <w:rPr>
            <w:highlight w:val="yellow"/>
          </w:rPr>
          <w:fldChar w:fldCharType="begin"/>
        </w:r>
        <w:r w:rsidR="00C53B66" w:rsidRPr="004C4817" w:rsidDel="00697704">
          <w:rPr>
            <w:highlight w:val="yellow"/>
            <w:rPrChange w:id="206" w:author="Gus Hinestrosa" w:date="2018-09-19T17:23:00Z">
              <w:rPr/>
            </w:rPrChange>
          </w:rPr>
          <w:delInstrText xml:space="preserve"> ADDIN EN.CITE &lt;EndNote&gt;&lt;Cite&gt;&lt;Author&gt;Harris&lt;/Author&gt;&lt;Year&gt;1990&lt;/Year&gt;&lt;RecNum&gt;106&lt;/RecNum&gt;&lt;DisplayText&gt;Harris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/EndNote&gt;</w:delInstrText>
        </w:r>
        <w:r w:rsidR="003A7817" w:rsidRPr="004C4817" w:rsidDel="00697704">
          <w:rPr>
            <w:highlight w:val="yellow"/>
          </w:rPr>
          <w:fldChar w:fldCharType="separate"/>
        </w:r>
        <w:r w:rsidR="003A7817" w:rsidRPr="004C4817" w:rsidDel="00697704">
          <w:rPr>
            <w:noProof/>
            <w:highlight w:val="yellow"/>
          </w:rPr>
          <w:delText>Harris et al., 1990</w:delText>
        </w:r>
        <w:r w:rsidR="003A7817" w:rsidRPr="004C4817" w:rsidDel="00697704">
          <w:rPr>
            <w:highlight w:val="yellow"/>
          </w:rPr>
          <w:fldChar w:fldCharType="end"/>
        </w:r>
      </w:del>
      <w:ins w:id="207" w:author="Gus Hinestrosa" w:date="2018-09-17T14:37:00Z">
        <w:r w:rsidR="00EB26F6" w:rsidRPr="004C4817">
          <w:rPr>
            <w:highlight w:val="yellow"/>
            <w:rPrChange w:id="208" w:author="Gus Hinestrosa" w:date="2018-09-19T17:23:00Z">
              <w:rPr/>
            </w:rPrChange>
          </w:rPr>
          <w:t xml:space="preserve"> </w:t>
        </w:r>
      </w:ins>
      <w:del w:id="209" w:author="Gus Hinestrosa" w:date="2018-09-19T17:23:00Z">
        <w:r w:rsidR="00A403FE" w:rsidRPr="004C4817" w:rsidDel="00EB26F6">
          <w:rPr>
            <w:highlight w:val="yellow"/>
            <w:rPrChange w:id="210" w:author="Gus Hinestrosa" w:date="2018-09-19T17:23:00Z">
              <w:rPr/>
            </w:rPrChange>
          </w:rPr>
          <w:delText xml:space="preserve">or </w:delText>
        </w:r>
      </w:del>
      <w:del w:id="211" w:author="Gus Hinestrosa" w:date="2018-09-17T14:36:00Z">
        <w:r w:rsidR="004C5D9B" w:rsidRPr="004C4817" w:rsidDel="003A7817">
          <w:rPr>
            <w:highlight w:val="yellow"/>
            <w:rPrChange w:id="212" w:author="Gus Hinestrosa" w:date="2018-09-19T17:23:00Z">
              <w:rPr/>
            </w:rPrChange>
          </w:rPr>
          <w:delText>to</w:delText>
        </w:r>
        <w:r w:rsidR="000328AC" w:rsidRPr="004C4817" w:rsidDel="003A7817">
          <w:rPr>
            <w:highlight w:val="yellow"/>
            <w:rPrChange w:id="213" w:author="Gus Hinestrosa" w:date="2018-09-19T17:23:00Z">
              <w:rPr/>
            </w:rPrChange>
          </w:rPr>
          <w:delText xml:space="preserve"> basic</w:delText>
        </w:r>
      </w:del>
      <w:del w:id="214" w:author="Gus Hinestrosa" w:date="2018-09-20T17:39:00Z">
        <w:r w:rsidR="000328AC" w:rsidRPr="004C4817" w:rsidDel="00957842">
          <w:rPr>
            <w:highlight w:val="yellow"/>
            <w:rPrChange w:id="215" w:author="Gus Hinestrosa" w:date="2018-09-19T17:23:00Z">
              <w:rPr/>
            </w:rPrChange>
          </w:rPr>
          <w:delText xml:space="preserve"> pal</w:delText>
        </w:r>
        <w:r w:rsidR="00472C5F" w:rsidRPr="004C4817" w:rsidDel="00957842">
          <w:rPr>
            <w:highlight w:val="yellow"/>
            <w:rPrChange w:id="216" w:author="Gus Hinestrosa" w:date="2018-09-19T17:23:00Z">
              <w:rPr/>
            </w:rPrChange>
          </w:rPr>
          <w:delText>a</w:delText>
        </w:r>
        <w:r w:rsidR="000328AC" w:rsidRPr="004C4817" w:rsidDel="00957842">
          <w:rPr>
            <w:highlight w:val="yellow"/>
            <w:rPrChange w:id="217" w:author="Gus Hinestrosa" w:date="2018-09-19T17:23:00Z">
              <w:rPr/>
            </w:rPrChange>
          </w:rPr>
          <w:delText>eo</w:delText>
        </w:r>
        <w:r w:rsidR="00472C5F" w:rsidRPr="004C4817" w:rsidDel="00957842">
          <w:rPr>
            <w:highlight w:val="yellow"/>
            <w:rPrChange w:id="218" w:author="Gus Hinestrosa" w:date="2018-09-19T17:23:00Z">
              <w:rPr/>
            </w:rPrChange>
          </w:rPr>
          <w:delText>-</w:delText>
        </w:r>
        <w:r w:rsidR="000328AC" w:rsidRPr="004C4817" w:rsidDel="00957842">
          <w:rPr>
            <w:highlight w:val="yellow"/>
            <w:rPrChange w:id="219" w:author="Gus Hinestrosa" w:date="2018-09-19T17:23:00Z">
              <w:rPr/>
            </w:rPrChange>
          </w:rPr>
          <w:delText>geographic</w:delText>
        </w:r>
        <w:r w:rsidR="004C5D9B" w:rsidRPr="004C4817" w:rsidDel="00957842">
          <w:rPr>
            <w:highlight w:val="yellow"/>
            <w:rPrChange w:id="220" w:author="Gus Hinestrosa" w:date="2018-09-19T17:23:00Z">
              <w:rPr/>
            </w:rPrChange>
          </w:rPr>
          <w:delText xml:space="preserve"> maps of shelf flooding to support geological interpretations</w:delText>
        </w:r>
        <w:r w:rsidR="00D6304C" w:rsidRPr="00F92245" w:rsidDel="00957842">
          <w:delText xml:space="preserve"> </w:delText>
        </w:r>
        <w:r w:rsidR="003C4BD6" w:rsidDel="00957842">
          <w:delText>(</w:delText>
        </w:r>
        <w:r w:rsidR="00D6304C" w:rsidRPr="00F92245" w:rsidDel="00957842">
          <w:fldChar w:fldCharType="begin"/>
        </w:r>
        <w:r w:rsidR="003E46A1" w:rsidDel="00957842">
          <w:delInstrText xml:space="preserve"> ADDIN EN.CITE &lt;EndNote&gt;&lt;Cite&gt;&lt;Author&gt;Hopley&lt;/Author&gt;&lt;Year&gt;2007&lt;/Year&gt;&lt;RecNum&gt;50&lt;/RecNum&gt;&lt;DisplayText&gt;Page and Dickens, 2005; 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Cite&gt;&lt;Author&gt;Page&lt;/Author&gt;&lt;Year&gt;2005&lt;/Year&gt;&lt;RecNum&gt;73&lt;/RecNum&gt;&lt;record&gt;&lt;rec-number&gt;73&lt;/rec-number&gt;&lt;foreign-keys&gt;&lt;key app="EN" db-id="x5dasrs09vwsabepssyxweznptsx5t5avz9v" timestamp="0"&gt;73&lt;/key&gt;&lt;/foreign-keys&gt;&lt;ref-type name="Journal Article"&gt;17&lt;/ref-type&gt;&lt;contributors&gt;&lt;authors&gt;&lt;author&gt;Page, Michael C.&lt;/author&gt;&lt;author&gt;Dickens, Gerald R.&lt;/author&gt;&lt;/authors&gt;&lt;/contributors&gt;&lt;titles&gt;&lt;title&gt;Sediment fluxes to Marion Plateau (southern Great Barrier Reef province) over the last 130 ky: New constraints on ‘transgressive-shedding’ off northeastern Australia&lt;/title&gt;&lt;secondary-title&gt;Marine Geology&lt;/secondary-title&gt;&lt;/titles&gt;&lt;periodical&gt;&lt;full-title&gt;Marine Geology&lt;/full-title&gt;&lt;/periodical&gt;&lt;pages&gt;27-45&lt;/pages&gt;&lt;volume&gt;219&lt;/volume&gt;&lt;number&gt;1&lt;/number&gt;&lt;dates&gt;&lt;year&gt;2005&lt;/year&gt;&lt;/dates&gt;&lt;isbn&gt;00253227&lt;/isbn&gt;&lt;label&gt;PageDickens_2005&lt;/label&gt;&lt;urls&gt;&lt;/urls&gt;&lt;/record&gt;&lt;/Cite&gt;&lt;/EndNote&gt;</w:delInstrText>
        </w:r>
        <w:r w:rsidR="00D6304C" w:rsidRPr="00F92245" w:rsidDel="00957842">
          <w:fldChar w:fldCharType="separate"/>
        </w:r>
        <w:r w:rsidR="003E46A1" w:rsidDel="00957842">
          <w:rPr>
            <w:noProof/>
          </w:rPr>
          <w:delText>Page and Dickens, 2005; Hopley et al., 2007</w:delText>
        </w:r>
        <w:r w:rsidR="00D6304C" w:rsidRPr="00F92245" w:rsidDel="00957842">
          <w:fldChar w:fldCharType="end"/>
        </w:r>
        <w:r w:rsidR="003C4BD6" w:rsidDel="00957842">
          <w:delText>)</w:delText>
        </w:r>
        <w:r w:rsidR="004C5D9B" w:rsidRPr="00F92245" w:rsidDel="00957842">
          <w:delText>.</w:delText>
        </w:r>
        <w:r w:rsidR="003B2324" w:rsidRPr="00F92245" w:rsidDel="00957842">
          <w:delText xml:space="preserve"> </w:delText>
        </w:r>
      </w:del>
      <w:r w:rsidR="003B2324" w:rsidRPr="00F92245">
        <w:t xml:space="preserve">These early </w:t>
      </w:r>
      <w:r w:rsidR="00812F7B">
        <w:t xml:space="preserve">pioneering </w:t>
      </w:r>
      <w:r w:rsidR="003B2324" w:rsidRPr="00F92245">
        <w:t xml:space="preserve">attempts </w:t>
      </w:r>
      <w:r w:rsidR="000328AC">
        <w:t xml:space="preserve">were undertaken </w:t>
      </w:r>
      <w:r w:rsidR="00812F7B">
        <w:t xml:space="preserve">in </w:t>
      </w:r>
      <w:r w:rsidR="00A403FE">
        <w:t xml:space="preserve">the </w:t>
      </w:r>
      <w:r w:rsidR="00812F7B">
        <w:t xml:space="preserve">absence of </w:t>
      </w:r>
      <w:ins w:id="221" w:author="Gus Hinestrosa" w:date="2018-09-17T14:32:00Z">
        <w:r w:rsidR="00E41A2D">
          <w:t xml:space="preserve">more recent </w:t>
        </w:r>
      </w:ins>
      <w:r w:rsidR="00812F7B">
        <w:t>high-resolution</w:t>
      </w:r>
      <w:r w:rsidR="003B2324" w:rsidRPr="00F92245">
        <w:t xml:space="preserve"> </w:t>
      </w:r>
      <w:r w:rsidR="00A403FE">
        <w:t>digital elevation models</w:t>
      </w:r>
      <w:r w:rsidR="003B2324" w:rsidRPr="00F92245">
        <w:t xml:space="preserve"> </w:t>
      </w:r>
      <w:r w:rsidR="00A403FE">
        <w:t xml:space="preserve">(DEMs) </w:t>
      </w:r>
      <w:r w:rsidR="00812F7B">
        <w:t>of the sea floor</w:t>
      </w:r>
      <w:r w:rsidR="003B2324" w:rsidRPr="00F92245">
        <w:t xml:space="preserve">, </w:t>
      </w:r>
      <w:r w:rsidR="00812F7B">
        <w:t xml:space="preserve">and recently </w:t>
      </w:r>
      <w:r w:rsidR="00DE4FA8" w:rsidRPr="00F92245">
        <w:t xml:space="preserve">acquired geological </w:t>
      </w:r>
      <w:r w:rsidR="00812F7B">
        <w:t xml:space="preserve">(e.g. dredges, </w:t>
      </w:r>
      <w:r w:rsidR="00A403FE">
        <w:t>shelf</w:t>
      </w:r>
      <w:ins w:id="222" w:author="Gus Hinestrosa" w:date="2018-09-08T20:45:00Z">
        <w:r w:rsidR="002E790C">
          <w:t xml:space="preserve"> margin</w:t>
        </w:r>
      </w:ins>
      <w:del w:id="223" w:author="Gus Hinestrosa" w:date="2018-09-08T20:45:00Z">
        <w:r w:rsidR="00A403FE" w:rsidDel="002E790C">
          <w:delText>-edge</w:delText>
        </w:r>
        <w:r w:rsidR="00812F7B" w:rsidDel="002E790C">
          <w:delText xml:space="preserve"> </w:delText>
        </w:r>
      </w:del>
      <w:ins w:id="224" w:author="Gus Hinestrosa" w:date="2018-09-08T20:42:00Z">
        <w:r w:rsidR="002E790C">
          <w:t xml:space="preserve"> </w:t>
        </w:r>
      </w:ins>
      <w:r w:rsidR="00812F7B">
        <w:t xml:space="preserve">cores, radiometric dates) </w:t>
      </w:r>
      <w:r w:rsidR="00DE4FA8" w:rsidRPr="00F92245">
        <w:t>and</w:t>
      </w:r>
      <w:r w:rsidR="00A403FE">
        <w:t xml:space="preserve"> </w:t>
      </w:r>
      <w:r w:rsidR="00DE4FA8" w:rsidRPr="00F92245">
        <w:t>geophysical data</w:t>
      </w:r>
      <w:r w:rsidR="00812F7B">
        <w:t xml:space="preserve"> (e.g. bathymetry, backscatter, seismic</w:t>
      </w:r>
      <w:r w:rsidR="00472C5F">
        <w:t xml:space="preserve"> surveys</w:t>
      </w:r>
      <w:r w:rsidR="00812F7B">
        <w:t>)</w:t>
      </w:r>
      <w:r w:rsidR="00DE4FA8" w:rsidRPr="00F92245">
        <w:t xml:space="preserve"> </w:t>
      </w:r>
      <w:r w:rsidR="003C4BD6">
        <w:t>(</w:t>
      </w:r>
      <w:r w:rsidR="001F4CBE" w:rsidRPr="00F92245">
        <w:fldChar w:fldCharType="begin">
          <w:fldData xml:space="preserve">PEVuZE5vdGU+PENpdGU+PEF1dGhvcj5CZWFtYW48L0F1dGhvcj48WWVhcj4yMDEwPC9ZZWFyPjxS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PEVuZE5vdGU+PENpdGU+PEF1dGhvcj5CZWFtYW48L0F1dGhvcj48WWVhcj4yMDEwPC9ZZWFyPjxS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1F4CBE" w:rsidRPr="00F92245">
        <w:fldChar w:fldCharType="separate"/>
      </w:r>
      <w:r w:rsidR="003E46A1">
        <w:rPr>
          <w:noProof/>
        </w:rPr>
        <w:t>Bostock et al., 2009; Beaman, 2010; Abbey et al., 2011; Webster et al., 2011; Hinestrosa et al., 2016</w:t>
      </w:r>
      <w:r w:rsidR="001F4CBE" w:rsidRPr="00F92245">
        <w:fldChar w:fldCharType="end"/>
      </w:r>
      <w:r w:rsidR="003C4BD6">
        <w:t>)</w:t>
      </w:r>
      <w:r w:rsidR="00821A7A" w:rsidRPr="00F92245">
        <w:t>.</w:t>
      </w:r>
    </w:p>
    <w:p w14:paraId="2C9339C8" w14:textId="5CF4A04B" w:rsidR="007A68F4" w:rsidRPr="00F92245" w:rsidRDefault="004C5D9B">
      <w:pPr>
        <w:spacing w:before="180" w:after="180" w:line="480" w:lineRule="auto"/>
      </w:pPr>
      <w:r w:rsidRPr="00F92245">
        <w:t xml:space="preserve">Other works have quantified the morphology of the Australian shelf </w:t>
      </w:r>
      <w:r w:rsidR="003C4BD6">
        <w:t>(</w:t>
      </w:r>
      <w:r w:rsidR="00821A7A" w:rsidRPr="00F92245">
        <w:fldChar w:fldCharType="begin"/>
      </w:r>
      <w:r w:rsidR="00C53B66">
        <w:instrText xml:space="preserve"> ADDIN EN.CITE &lt;EndNote&gt;&lt;Cite&gt;&lt;Author&gt;Porter-Smith&lt;/Author&gt;&lt;Year&gt;2012&lt;/Year&gt;&lt;RecNum&gt;78&lt;/RecNum&gt;&lt;DisplayText&gt;Porter-Smith and McKinlay, 2012&lt;/DisplayText&gt;&lt;record&gt;&lt;rec-number&gt;78&lt;/rec-number&gt;&lt;foreign-keys&gt;&lt;key app="EN" db-id="x5dasrs09vwsabepssyxweznptsx5t5avz9v" timestamp="0"&gt;78&lt;/key&gt;&lt;/foreign-keys&gt;&lt;ref-type name="Journal Article"&gt;17&lt;/ref-type&gt;&lt;contributors&gt;&lt;authors&gt;&lt;author&gt;Porter-Smith, R.&lt;/author&gt;&lt;author&gt;McKinlay, J.&lt;/author&gt;&lt;/authors&gt;&lt;/contributors&gt;&lt;titles&gt;&lt;title&gt;Mesoscale coastal complexity and its relationship to structure and forcing from marine processes&lt;/title&gt;&lt;secondary-title&gt;Marine Geology&lt;/secondary-title&gt;&lt;/titles&gt;&lt;periodical&gt;&lt;full-title&gt;Marine Geology&lt;/full-title&gt;&lt;/periodical&gt;&lt;pages&gt;1-13&lt;/pages&gt;&lt;volume&gt;323-325&lt;/volume&gt;&lt;dates&gt;&lt;year&gt;2012&lt;/year&gt;&lt;/dates&gt;&lt;isbn&gt;0025-3227&lt;/isbn&gt;&lt;label&gt;PorterSmith_2012a&lt;/label&gt;&lt;urls&gt;&lt;/urls&gt;&lt;/record&gt;&lt;/Cite&gt;&lt;/EndNote&gt;</w:instrText>
      </w:r>
      <w:r w:rsidR="00821A7A" w:rsidRPr="00F92245">
        <w:fldChar w:fldCharType="separate"/>
      </w:r>
      <w:r w:rsidR="004C77CB">
        <w:rPr>
          <w:noProof/>
        </w:rPr>
        <w:t>Porter-Smith and McKinlay, 2012</w:t>
      </w:r>
      <w:r w:rsidR="00821A7A" w:rsidRPr="00F92245">
        <w:fldChar w:fldCharType="end"/>
      </w:r>
      <w:r w:rsidR="003C4BD6">
        <w:t>)</w:t>
      </w:r>
      <w:r w:rsidR="00821A7A" w:rsidRPr="00F92245">
        <w:t xml:space="preserve"> </w:t>
      </w:r>
      <w:r w:rsidRPr="00F92245">
        <w:t xml:space="preserve">and of the deeper marine areas </w:t>
      </w:r>
      <w:r w:rsidR="003C4BD6">
        <w:t>(</w:t>
      </w:r>
      <w:r w:rsidR="00821A7A" w:rsidRPr="00F92245">
        <w:fldChar w:fldCharType="begin"/>
      </w:r>
      <w:r w:rsidR="00C53B66">
        <w:instrText xml:space="preserve"> ADDIN EN.CITE &lt;EndNote&gt;&lt;Cite&gt;&lt;Author&gt;Porter-Smith&lt;/Author&gt;&lt;Year&gt;2012&lt;/Year&gt;&lt;RecNum&gt;77&lt;/RecNum&gt;&lt;DisplayText&gt;Porter-Smith et al., 2012&lt;/DisplayText&gt;&lt;record&gt;&lt;rec-number&gt;77&lt;/rec-number&gt;&lt;foreign-keys&gt;&lt;key app="EN" db-id="x5dasrs09vwsabepssyxweznptsx5t5avz9v" timestamp="0"&gt;77&lt;/key&gt;&lt;/foreign-keys&gt;&lt;ref-type name="Journal Article"&gt;17&lt;/ref-type&gt;&lt;contributors&gt;&lt;authors&gt;&lt;author&gt;Porter-Smith, R.&lt;/author&gt;&lt;author&gt;Lyne, V. D.&lt;/author&gt;&lt;author&gt;Kloser, R. J.&lt;/author&gt;&lt;author&gt;Lucieer, V. L.&lt;/author&gt;&lt;/authors&gt;&lt;/contributors&gt;&lt;titles&gt;&lt;title&gt;Catchment-based classification of Australia&amp;apos;s continental slope canyons&lt;/title&gt;&lt;secondary-title&gt;Marine Geology&lt;/secondary-title&gt;&lt;/titles&gt;&lt;periodical&gt;&lt;full-title&gt;Marine Geology&lt;/full-title&gt;&lt;/periodical&gt;&lt;pages&gt;183-192&lt;/pages&gt;&lt;volume&gt;303-306&lt;/volume&gt;&lt;dates&gt;&lt;year&gt;2012&lt;/year&gt;&lt;/dates&gt;&lt;isbn&gt;0025-3227&lt;/isbn&gt;&lt;label&gt;PorterSmith_2012b&lt;/label&gt;&lt;urls&gt;&lt;/urls&gt;&lt;/record&gt;&lt;/Cite&gt;&lt;/EndNote&gt;</w:instrText>
      </w:r>
      <w:r w:rsidR="00821A7A" w:rsidRPr="00F92245">
        <w:fldChar w:fldCharType="separate"/>
      </w:r>
      <w:r w:rsidR="004C77CB">
        <w:rPr>
          <w:noProof/>
        </w:rPr>
        <w:t>Porter-Smith et al., 2012</w:t>
      </w:r>
      <w:r w:rsidR="00821A7A" w:rsidRPr="00F92245">
        <w:fldChar w:fldCharType="end"/>
      </w:r>
      <w:r w:rsidR="003C4BD6">
        <w:t>)</w:t>
      </w:r>
      <w:r w:rsidRPr="00F92245">
        <w:t xml:space="preserve">. </w:t>
      </w:r>
      <w:r w:rsidR="00821A7A" w:rsidRPr="00F92245">
        <w:fldChar w:fldCharType="begin"/>
      </w:r>
      <w:r w:rsidR="009C20A9">
        <w:instrText xml:space="preserve"> ADDIN EN.CITE &lt;EndNote&gt;&lt;Cite AuthorYear="1"&gt;&lt;Author&gt;Harrison&lt;/Author&gt;&lt;Year&gt;1983&lt;/Year&gt;&lt;RecNum&gt;43&lt;/RecNum&gt;&lt;DisplayText&gt;Harrison et al. (1983)&lt;/DisplayText&gt;&lt;record&gt;&lt;rec-number&gt;43&lt;/rec-number&gt;&lt;foreign-keys&gt;&lt;key app="EN" db-id="x5dasrs09vwsabepssyxweznptsx5t5avz9v" timestamp="0"&gt;43&lt;/key&gt;&lt;/foreign-keys&gt;&lt;ref-type name="Journal Article"&gt;17&lt;/ref-type&gt;&lt;contributors&gt;&lt;authors&gt;&lt;author&gt;Harrison, C. G. A.&lt;/author&gt;&lt;author&gt;Miskell, K. J.&lt;/author&gt;&lt;author&gt;Brass, G. W.&lt;/author&gt;&lt;author&gt;Saltzman, E. S.&lt;/author&gt;&lt;author&gt;Sloan, J. L.&lt;/author&gt;&lt;/authors&gt;&lt;/contributors&gt;&lt;titles&gt;&lt;title&gt;Continental hypsography&lt;/title&gt;&lt;secondary-title&gt;Tectonics&lt;/secondary-title&gt;&lt;/titles&gt;&lt;pages&gt;357-377&lt;/pages&gt;&lt;volume&gt;2&lt;/volume&gt;&lt;number&gt;4&lt;/number&gt;&lt;dates&gt;&lt;year&gt;1983&lt;/year&gt;&lt;/dates&gt;&lt;isbn&gt;1944-9194&lt;/isbn&gt;&lt;label&gt;Harrison_1983&lt;/label&gt;&lt;urls&gt;&lt;/urls&gt;&lt;/record&gt;&lt;/Cite&gt;&lt;/EndNote&gt;</w:instrText>
      </w:r>
      <w:r w:rsidR="00821A7A" w:rsidRPr="00F92245">
        <w:fldChar w:fldCharType="separate"/>
      </w:r>
      <w:r w:rsidR="00821A7A" w:rsidRPr="00F92245">
        <w:rPr>
          <w:noProof/>
        </w:rPr>
        <w:t>Harrison et al. (1983)</w:t>
      </w:r>
      <w:r w:rsidR="00821A7A" w:rsidRPr="00F92245">
        <w:fldChar w:fldCharType="end"/>
      </w:r>
      <w:r w:rsidRPr="00F92245">
        <w:t xml:space="preserve"> investigated the Australian hypsography at a continental-scale, but </w:t>
      </w:r>
      <w:r w:rsidR="002F0C5E" w:rsidRPr="00F92245">
        <w:t xml:space="preserve">was not specific </w:t>
      </w:r>
      <w:r w:rsidRPr="00F92245">
        <w:t xml:space="preserve">to the </w:t>
      </w:r>
      <w:proofErr w:type="spellStart"/>
      <w:r w:rsidR="00966E4D">
        <w:t>northeastern</w:t>
      </w:r>
      <w:proofErr w:type="spellEnd"/>
      <w:r w:rsidR="00966E4D">
        <w:t xml:space="preserve"> Australia </w:t>
      </w:r>
      <w:r w:rsidRPr="00F92245">
        <w:t xml:space="preserve">margin. Work by </w:t>
      </w:r>
      <w:r w:rsidR="00866F07" w:rsidRPr="00F92245">
        <w:fldChar w:fldCharType="begin"/>
      </w:r>
      <w:r w:rsidR="007876F8">
        <w:instrText xml:space="preserve"> ADDIN EN.CITE &lt;EndNote&gt;&lt;Cite AuthorYear="1"&gt;&lt;Author&gt;Brooke&lt;/Author&gt;&lt;Year&gt;2017&lt;/Year&gt;&lt;RecNum&gt;18&lt;/RecNum&gt;&lt;DisplayText&gt;Brooke et al. (2017)&lt;/DisplayText&gt;&lt;record&gt;&lt;rec-number&gt;18&lt;/rec-number&gt;&lt;foreign-keys&gt;&lt;key app="EN" db-id="x5dasrs09vwsabepssyxweznptsx5t5avz9v" timestamp="0"&gt;18&lt;/key&gt;&lt;/foreign-keys&gt;&lt;ref-type name="Journal Article"&gt;17&lt;/ref-type&gt;&lt;contributors&gt;&lt;authors&gt;&lt;author&gt;Brooke, Brendan P.&lt;/author&gt;&lt;author&gt;Nichol, Scott L.&lt;/author&gt;&lt;author&gt;Huang, Zhi&lt;/author&gt;&lt;author&gt;Beaman, Robin J.&lt;/author&gt;&lt;/authors&gt;&lt;/contributors&gt;&lt;titles&gt;&lt;title&gt;Palaeoshorelines on the Australian continental shelf: Morphology, sea-level relationship and applications to environmental management and archaeology&lt;/title&gt;&lt;secondary-title&gt;Continental Shelf Research&lt;/secondary-title&gt;&lt;/titles&gt;&lt;periodical&gt;&lt;full-title&gt;Continental Shelf Research&lt;/full-title&gt;&lt;/periodical&gt;&lt;pages&gt;26 - 38&lt;/pages&gt;&lt;volume&gt;134&lt;/volume&gt;&lt;dates&gt;&lt;year&gt;2017&lt;/year&gt;&lt;/dates&gt;&lt;isbn&gt;0278-4343&lt;/isbn&gt;&lt;label&gt;Brooke_2017&lt;/label&gt;&lt;urls&gt;&lt;related-urls&gt;&lt;url&gt;http://www.sciencedirect.com/science/article/pii/S0278434316303375&lt;/url&gt;&lt;/related-urls&gt;&lt;/urls&gt;&lt;/record&gt;&lt;/Cite&gt;&lt;/EndNote&gt;</w:instrText>
      </w:r>
      <w:r w:rsidR="00866F07" w:rsidRPr="00F92245">
        <w:fldChar w:fldCharType="separate"/>
      </w:r>
      <w:r w:rsidR="00866F07" w:rsidRPr="00F92245">
        <w:rPr>
          <w:noProof/>
        </w:rPr>
        <w:t>Brooke et al. (2017)</w:t>
      </w:r>
      <w:r w:rsidR="00866F07" w:rsidRPr="00F92245">
        <w:fldChar w:fldCharType="end"/>
      </w:r>
      <w:r w:rsidRPr="00F92245">
        <w:t xml:space="preserve"> demonstrate</w:t>
      </w:r>
      <w:r w:rsidR="00966E4D">
        <w:t>d</w:t>
      </w:r>
      <w:r w:rsidRPr="00F92245">
        <w:t xml:space="preserve"> the value of palaeo-sea</w:t>
      </w:r>
      <w:r w:rsidR="00AD2A9D" w:rsidRPr="00F92245">
        <w:t>-</w:t>
      </w:r>
      <w:r w:rsidRPr="00F92245">
        <w:t xml:space="preserve">level reconstructions in framing the different </w:t>
      </w:r>
      <w:r w:rsidR="00966E4D" w:rsidRPr="008538AE">
        <w:t>palaeo-shoreline features</w:t>
      </w:r>
      <w:r w:rsidRPr="008538AE">
        <w:t xml:space="preserve"> occurring </w:t>
      </w:r>
      <w:r w:rsidR="00966E4D" w:rsidRPr="003B43C2">
        <w:t xml:space="preserve">on the Australian shelf during </w:t>
      </w:r>
      <w:r w:rsidRPr="003B43C2">
        <w:t xml:space="preserve">the </w:t>
      </w:r>
      <w:r w:rsidR="00966E4D" w:rsidRPr="003B43C2">
        <w:t xml:space="preserve">Late Quaternary (0-128 </w:t>
      </w:r>
      <w:proofErr w:type="spellStart"/>
      <w:r w:rsidR="00966E4D" w:rsidRPr="003B43C2">
        <w:t>ka</w:t>
      </w:r>
      <w:proofErr w:type="spellEnd"/>
      <w:r w:rsidR="00966E4D" w:rsidRPr="003B43C2">
        <w:t>)</w:t>
      </w:r>
      <w:r w:rsidR="00662DC6" w:rsidRPr="003B43C2">
        <w:t xml:space="preserve">. However, none of these contributions </w:t>
      </w:r>
      <w:r w:rsidR="008538AE" w:rsidRPr="003B43C2">
        <w:t xml:space="preserve">was specific to the </w:t>
      </w:r>
      <w:proofErr w:type="spellStart"/>
      <w:r w:rsidR="002C72D1" w:rsidRPr="003B43C2">
        <w:t>spatio</w:t>
      </w:r>
      <w:proofErr w:type="spellEnd"/>
      <w:r w:rsidR="002C72D1" w:rsidRPr="003B43C2">
        <w:t>-temporal flooding patterns</w:t>
      </w:r>
      <w:r w:rsidR="008538AE" w:rsidRPr="003B43C2">
        <w:t xml:space="preserve"> </w:t>
      </w:r>
      <w:r w:rsidR="00CF4560">
        <w:t>o</w:t>
      </w:r>
      <w:r w:rsidR="008538AE" w:rsidRPr="003B43C2">
        <w:t>n the</w:t>
      </w:r>
      <w:r w:rsidR="002C72D1" w:rsidRPr="003B43C2">
        <w:t xml:space="preserve"> GBR</w:t>
      </w:r>
      <w:r w:rsidR="008538AE" w:rsidRPr="003B43C2">
        <w:t xml:space="preserve"> shelf</w:t>
      </w:r>
      <w:r w:rsidR="00662DC6" w:rsidRPr="003B43C2">
        <w:t>.</w:t>
      </w:r>
    </w:p>
    <w:p w14:paraId="271C6DB9" w14:textId="048A07C7" w:rsidR="007A68F4" w:rsidRPr="00F92245" w:rsidRDefault="004C5D9B">
      <w:pPr>
        <w:spacing w:before="180" w:after="180" w:line="480" w:lineRule="auto"/>
      </w:pPr>
      <w:r w:rsidRPr="00F92245">
        <w:t xml:space="preserve">Because of their deeper bathymetry, </w:t>
      </w:r>
      <w:r w:rsidR="00231436" w:rsidRPr="00F92245">
        <w:t xml:space="preserve">the </w:t>
      </w:r>
      <w:r w:rsidRPr="00F92245">
        <w:t xml:space="preserve">shelf-edge reefs </w:t>
      </w:r>
      <w:r w:rsidR="00231436" w:rsidRPr="00F92245">
        <w:t xml:space="preserve">of the GBR </w:t>
      </w:r>
      <w:r w:rsidRPr="00F92245">
        <w:t>are particularly useful to investigate the LGM</w:t>
      </w:r>
      <w:r w:rsidR="00C87BB7" w:rsidRPr="00F92245">
        <w:t xml:space="preserve"> and subsequent deglaciation </w:t>
      </w:r>
      <w:r w:rsidR="003C4BD6">
        <w:t>(</w:t>
      </w:r>
      <w:r w:rsidR="009E2B35" w:rsidRPr="00F92245">
        <w:fldChar w:fldCharType="begin"/>
      </w:r>
      <w:r w:rsidR="00C53B66">
        <w:instrText xml:space="preserve"> ADDIN EN.CITE &lt;EndNote&gt;&lt;Cite&gt;&lt;Author&gt;Woodroffe&lt;/Author&gt;&lt;Year&gt;2014&lt;/Year&gt;&lt;RecNum&gt;105&lt;/RecNum&gt;&lt;DisplayText&gt;Woodroffe and Webster, 2014&lt;/DisplayText&gt;&lt;record&gt;&lt;rec-number&gt;105&lt;/rec-number&gt;&lt;foreign-keys&gt;&lt;key app="EN" db-id="x5dasrs09vwsabepssyxweznptsx5t5avz9v" timestamp="0"&gt;105&lt;/key&gt;&lt;/foreign-keys&gt;&lt;ref-type name="Journal Article"&gt;17&lt;/ref-type&gt;&lt;contributors&gt;&lt;authors&gt;&lt;author&gt;Woodroffe, Colin D&lt;/author&gt;&lt;author&gt;Webster, Jody M&lt;/author&gt;&lt;/authors&gt;&lt;/contributors&gt;&lt;titles&gt;&lt;title&gt;Coral reefs and sea-level change&lt;/title&gt;&lt;secondary-title&gt;Marine Geology&lt;/secondary-title&gt;&lt;/titles&gt;&lt;periodical&gt;&lt;full-title&gt;Marine Geology&lt;/full-title&gt;&lt;/periodical&gt;&lt;pages&gt;248-267&lt;/pages&gt;&lt;volume&gt;352&lt;/volume&gt;&lt;dates&gt;&lt;year&gt;2014&lt;/year&gt;&lt;/dates&gt;&lt;isbn&gt;0025-3227&lt;/isbn&gt;&lt;urls&gt;&lt;/urls&gt;&lt;/record&gt;&lt;/Cite&gt;&lt;/EndNote&gt;</w:instrText>
      </w:r>
      <w:r w:rsidR="009E2B35" w:rsidRPr="00F92245">
        <w:fldChar w:fldCharType="separate"/>
      </w:r>
      <w:r w:rsidR="004C77CB">
        <w:rPr>
          <w:noProof/>
        </w:rPr>
        <w:t>Woodroffe and Webster, 2014</w:t>
      </w:r>
      <w:r w:rsidR="009E2B35" w:rsidRPr="00F92245">
        <w:fldChar w:fldCharType="end"/>
      </w:r>
      <w:r w:rsidR="003C4BD6">
        <w:t>)</w:t>
      </w:r>
      <w:r w:rsidRPr="00F92245">
        <w:t xml:space="preserve">. The </w:t>
      </w:r>
      <w:r w:rsidR="0034318E" w:rsidRPr="00F92245">
        <w:t>shelf-</w:t>
      </w:r>
      <w:r w:rsidR="0034318E" w:rsidRPr="00F92245">
        <w:lastRenderedPageBreak/>
        <w:t xml:space="preserve">edge reefs </w:t>
      </w:r>
      <w:r w:rsidRPr="00F92245">
        <w:t xml:space="preserve">have been surveyed with </w:t>
      </w:r>
      <w:proofErr w:type="spellStart"/>
      <w:r w:rsidRPr="00F92245">
        <w:t>multibeam</w:t>
      </w:r>
      <w:proofErr w:type="spellEnd"/>
      <w:r w:rsidRPr="00F92245">
        <w:t xml:space="preserve"> bathymetry and </w:t>
      </w:r>
      <w:r w:rsidR="00F76CF4">
        <w:t xml:space="preserve">dense networks of </w:t>
      </w:r>
      <w:r w:rsidRPr="00F92245">
        <w:t>seismic profiles in several locations</w:t>
      </w:r>
      <w:r w:rsidR="00FC0DA7" w:rsidRPr="00F92245">
        <w:t xml:space="preserve"> </w:t>
      </w:r>
      <w:r w:rsidR="003C4BD6">
        <w:t>(</w:t>
      </w:r>
      <w:r w:rsidR="009E2B35" w:rsidRPr="00F92245">
        <w:fldChar w:fldCharType="begin">
          <w:fldData xml:space="preserve">PEVuZE5vdGU+PENpdGU+PEF1dGhvcj5BYmJleTwvQXV0aG9yPjxZZWFyPjIwMTE8L1llYXI+PFJl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Q2l0ZT48Q2l0ZT48QXV0aG9yPkhpbmVzdHJvc2E8L0F1dGhvcj48WWVhcj4yMDE2PC9ZZWFyPjxS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PEVuZE5vdGU+PENpdGU+PEF1dGhvcj5BYmJleTwvQXV0aG9yPjxZZWFyPjIwMTE8L1llYXI+PFJl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9E2B35" w:rsidRPr="00F92245">
        <w:fldChar w:fldCharType="separate"/>
      </w:r>
      <w:r w:rsidR="003E46A1">
        <w:rPr>
          <w:noProof/>
        </w:rPr>
        <w:t>Beaman et al., 2008; Abbey et al., 2011; Hinestrosa et al., 2016</w:t>
      </w:r>
      <w:r w:rsidR="009E2B35" w:rsidRPr="00F92245">
        <w:fldChar w:fldCharType="end"/>
      </w:r>
      <w:r w:rsidR="003C4BD6">
        <w:t>)</w:t>
      </w:r>
      <w:r w:rsidR="00CF4560">
        <w:t xml:space="preserve">, </w:t>
      </w:r>
      <w:r w:rsidRPr="00F92245">
        <w:t xml:space="preserve">and were drilled in three </w:t>
      </w:r>
      <w:r w:rsidR="0034318E" w:rsidRPr="00F92245">
        <w:t xml:space="preserve">areas </w:t>
      </w:r>
      <w:r w:rsidRPr="00F92245">
        <w:t xml:space="preserve">by the Integrated Ocean Drilling Project, Expedition 325 </w:t>
      </w:r>
      <w:r w:rsidR="00344E20" w:rsidRPr="00F92245">
        <w:t>(IODP Exp. 325</w:t>
      </w:r>
      <w:r w:rsidR="003C4BD6">
        <w:t>, (</w:t>
      </w:r>
      <w:r w:rsidR="003C4BD6">
        <w:fldChar w:fldCharType="begin"/>
      </w:r>
      <w:r w:rsidR="009C20A9">
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="003C4BD6">
        <w:fldChar w:fldCharType="separate"/>
      </w:r>
      <w:r w:rsidR="003C4BD6">
        <w:rPr>
          <w:noProof/>
        </w:rPr>
        <w:t>Webster et al., 2011</w:t>
      </w:r>
      <w:r w:rsidR="003C4BD6">
        <w:fldChar w:fldCharType="end"/>
      </w:r>
      <w:r w:rsidR="003C4BD6">
        <w:t>). T</w:t>
      </w:r>
      <w:r w:rsidRPr="00F92245">
        <w:t xml:space="preserve">he cores from that expedition revealed </w:t>
      </w:r>
      <w:proofErr w:type="spellStart"/>
      <w:r w:rsidRPr="00F92245">
        <w:t>coralgal</w:t>
      </w:r>
      <w:proofErr w:type="spellEnd"/>
      <w:r w:rsidRPr="00F92245">
        <w:t xml:space="preserve"> deposits ranging in age from 30 </w:t>
      </w:r>
      <w:proofErr w:type="spellStart"/>
      <w:r w:rsidRPr="00F92245">
        <w:t>ka</w:t>
      </w:r>
      <w:proofErr w:type="spellEnd"/>
      <w:r w:rsidRPr="00F92245">
        <w:t xml:space="preserve"> BP (MIS-3) to ca. 10 </w:t>
      </w:r>
      <w:proofErr w:type="spellStart"/>
      <w:r w:rsidRPr="00F92245">
        <w:t>ka</w:t>
      </w:r>
      <w:proofErr w:type="spellEnd"/>
      <w:r w:rsidRPr="00F92245">
        <w:t xml:space="preserve"> BP (MIS-1) </w:t>
      </w:r>
      <w:r w:rsidR="003C4BD6">
        <w:t>(</w:t>
      </w:r>
      <w:r w:rsidR="009E2B35" w:rsidRPr="00F92245">
        <w:fldChar w:fldCharType="begin">
          <w:fldData xml:space="preserve">PEVuZE5vdGU+PENpdGU+PEF1dGhvcj5GZWxpczwvQXV0aG9yPjxZZWFyPjIwMTQ8L1llYXI+PFJl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PEVuZE5vdGU+PENpdGU+PEF1dGhvcj5GZWxpczwvQXV0aG9yPjxZZWFyPjIwMTQ8L1llYXI+PFJl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9E2B35" w:rsidRPr="00F92245">
        <w:fldChar w:fldCharType="separate"/>
      </w:r>
      <w:r w:rsidR="003E46A1">
        <w:rPr>
          <w:noProof/>
        </w:rPr>
        <w:t>Webster et al., 2011; Gischler et al., 2013; Felis et al., 2014</w:t>
      </w:r>
      <w:r w:rsidR="009E2B35" w:rsidRPr="00F92245">
        <w:fldChar w:fldCharType="end"/>
      </w:r>
      <w:r w:rsidR="003C4BD6">
        <w:t>)</w:t>
      </w:r>
      <w:r w:rsidRPr="00F92245">
        <w:t xml:space="preserve">. </w:t>
      </w:r>
      <w:r w:rsidR="00E375F7">
        <w:t xml:space="preserve"> </w:t>
      </w:r>
      <w:r w:rsidR="0084131F">
        <w:t xml:space="preserve">Seismic, stratigraphic and </w:t>
      </w:r>
      <w:r w:rsidR="00E375F7">
        <w:t xml:space="preserve">bathymetric </w:t>
      </w:r>
      <w:r w:rsidR="0084131F">
        <w:t xml:space="preserve">analysis suggest </w:t>
      </w:r>
      <w:r w:rsidRPr="00F92245">
        <w:t xml:space="preserve">a strong influence of the local substrate and of </w:t>
      </w:r>
      <w:r w:rsidR="0084131F">
        <w:t xml:space="preserve">the </w:t>
      </w:r>
      <w:r w:rsidRPr="00F92245">
        <w:t xml:space="preserve">shelf physiography in connection with the sea-level fluctuations </w:t>
      </w:r>
      <w:r w:rsidR="003C4BD6">
        <w:t>(</w:t>
      </w:r>
      <w:r w:rsidR="00FC0DA7" w:rsidRPr="00F92245">
        <w:fldChar w:fldCharType="begin">
          <w:fldData xml:space="preserve">PEVuZE5vdGU+PENpdGU+PEF1dGhvcj5IaW5lc3Ryb3NhPC9BdXRob3I+PFllYXI+MjAxNjwvWWVh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PEVuZE5vdGU+PENpdGU+PEF1dGhvcj5IaW5lc3Ryb3NhPC9BdXRob3I+PFllYXI+MjAxNjwvWWVh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FC0DA7" w:rsidRPr="00F92245">
        <w:fldChar w:fldCharType="separate"/>
      </w:r>
      <w:r w:rsidR="003E46A1">
        <w:rPr>
          <w:noProof/>
        </w:rPr>
        <w:t>Hinestrosa et al., 2014; Hinestrosa et al., 2016</w:t>
      </w:r>
      <w:r w:rsidR="00FC0DA7" w:rsidRPr="00F92245">
        <w:fldChar w:fldCharType="end"/>
      </w:r>
      <w:r w:rsidR="003C4BD6">
        <w:t>)</w:t>
      </w:r>
      <w:r w:rsidR="00FC0DA7" w:rsidRPr="00F92245">
        <w:t>.</w:t>
      </w:r>
      <w:r w:rsidR="002C42F5" w:rsidRPr="00F92245">
        <w:t xml:space="preserve"> </w:t>
      </w:r>
      <w:r w:rsidRPr="00F92245">
        <w:t>However, even with the</w:t>
      </w:r>
      <w:r w:rsidR="004806F7" w:rsidRPr="00F92245">
        <w:t>se</w:t>
      </w:r>
      <w:r w:rsidRPr="00F92245">
        <w:t xml:space="preserve"> new constraints on age, architecture and development</w:t>
      </w:r>
      <w:r w:rsidR="00FC0DA7" w:rsidRPr="00F92245">
        <w:t>,</w:t>
      </w:r>
      <w:r w:rsidRPr="00F92245">
        <w:t xml:space="preserve"> the fundamental causes of the variations in reef accretion and demise along the </w:t>
      </w:r>
      <w:r w:rsidR="00A403FE">
        <w:t>shelf</w:t>
      </w:r>
      <w:ins w:id="225" w:author="Gus Hinestrosa" w:date="2018-09-08T20:45:00Z">
        <w:r w:rsidR="002E790C">
          <w:t xml:space="preserve"> margin</w:t>
        </w:r>
      </w:ins>
      <w:del w:id="226" w:author="Gus Hinestrosa" w:date="2018-09-08T20:45:00Z">
        <w:r w:rsidR="00A403FE" w:rsidDel="002E790C">
          <w:delText>-edge</w:delText>
        </w:r>
        <w:r w:rsidRPr="00F92245" w:rsidDel="002E790C">
          <w:delText xml:space="preserve"> </w:delText>
        </w:r>
      </w:del>
      <w:ins w:id="227" w:author="Gus Hinestrosa" w:date="2018-09-08T19:36:00Z">
        <w:r w:rsidR="00532B9F">
          <w:t xml:space="preserve"> </w:t>
        </w:r>
      </w:ins>
      <w:r w:rsidRPr="00F92245">
        <w:t>have not been fully characterised.</w:t>
      </w:r>
      <w:r w:rsidR="00CF7F37" w:rsidRPr="00F92245">
        <w:t xml:space="preserve"> </w:t>
      </w:r>
    </w:p>
    <w:p w14:paraId="08AA114D" w14:textId="24A549EC" w:rsidR="007A68F4" w:rsidRPr="00F92245" w:rsidRDefault="00F87C81">
      <w:pPr>
        <w:spacing w:before="180" w:after="180" w:line="480" w:lineRule="auto"/>
      </w:pPr>
      <w:r w:rsidRPr="00F92245">
        <w:t>T</w:t>
      </w:r>
      <w:r w:rsidR="00AB4C6B" w:rsidRPr="00F92245">
        <w:t>he</w:t>
      </w:r>
      <w:r w:rsidR="00CF7F37" w:rsidRPr="00F92245">
        <w:t xml:space="preserve"> new </w:t>
      </w:r>
      <w:r w:rsidR="00AB4C6B" w:rsidRPr="00F92245">
        <w:t>data</w:t>
      </w:r>
      <w:r w:rsidR="00201489" w:rsidRPr="00F92245">
        <w:t>set</w:t>
      </w:r>
      <w:r w:rsidR="002C72D1">
        <w:t>s</w:t>
      </w:r>
      <w:r w:rsidR="00AB4C6B" w:rsidRPr="00F92245">
        <w:t xml:space="preserve"> available</w:t>
      </w:r>
      <w:r w:rsidR="00201489" w:rsidRPr="00F92245">
        <w:t xml:space="preserve"> </w:t>
      </w:r>
      <w:r w:rsidR="002C72D1">
        <w:t xml:space="preserve">for this margin </w:t>
      </w:r>
      <w:r w:rsidR="00201489" w:rsidRPr="00F92245">
        <w:t xml:space="preserve">includes </w:t>
      </w:r>
      <w:r w:rsidR="004C5D9B" w:rsidRPr="00F92245">
        <w:t xml:space="preserve">the most comprehensive bathymetric </w:t>
      </w:r>
      <w:r w:rsidR="00201489" w:rsidRPr="00F92245">
        <w:t xml:space="preserve">model </w:t>
      </w:r>
      <w:r w:rsidR="004C5D9B" w:rsidRPr="00F92245">
        <w:t xml:space="preserve">for the GBR shelf </w:t>
      </w:r>
      <w:r w:rsidR="00CE05B2">
        <w:t>(</w:t>
      </w:r>
      <w:r w:rsidR="00FC0DA7" w:rsidRPr="00F92245">
        <w:fldChar w:fldCharType="begin"/>
      </w:r>
      <w:r w:rsidR="009C20A9">
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="00FC0DA7" w:rsidRPr="00F92245">
        <w:fldChar w:fldCharType="separate"/>
      </w:r>
      <w:r w:rsidR="004C77CB">
        <w:rPr>
          <w:noProof/>
        </w:rPr>
        <w:t>Beaman, 2010</w:t>
      </w:r>
      <w:r w:rsidR="00FC0DA7" w:rsidRPr="00F92245">
        <w:fldChar w:fldCharType="end"/>
      </w:r>
      <w:r w:rsidR="00CE05B2">
        <w:t>)</w:t>
      </w:r>
      <w:r w:rsidR="00201489" w:rsidRPr="00F92245">
        <w:t xml:space="preserve">, permitting </w:t>
      </w:r>
      <w:r w:rsidR="004C5D9B" w:rsidRPr="00F92245">
        <w:t xml:space="preserve">a detailed reconstruction of the postglacial shelf flooding. </w:t>
      </w:r>
      <w:r w:rsidR="002C72D1">
        <w:t>Q</w:t>
      </w:r>
      <w:r w:rsidR="004C5D9B" w:rsidRPr="00F92245">
        <w:t xml:space="preserve">uantification of the </w:t>
      </w:r>
      <w:r w:rsidR="00D24DDD" w:rsidRPr="00F92245">
        <w:t xml:space="preserve">postglacial flooding </w:t>
      </w:r>
      <w:r w:rsidR="004C5D9B" w:rsidRPr="00F92245">
        <w:t xml:space="preserve">can provide the physiographic and </w:t>
      </w:r>
      <w:r w:rsidR="003D6D69" w:rsidRPr="00F92245">
        <w:t xml:space="preserve">geomorphic </w:t>
      </w:r>
      <w:r w:rsidR="004C5D9B" w:rsidRPr="00F92245">
        <w:t xml:space="preserve">framework needed for </w:t>
      </w:r>
      <w:del w:id="228" w:author="Gus Hinestrosa" w:date="2018-09-19T15:53:00Z">
        <w:r w:rsidR="004C5D9B" w:rsidRPr="00F92245" w:rsidDel="00C13820">
          <w:delText xml:space="preserve">the </w:delText>
        </w:r>
      </w:del>
      <w:r w:rsidR="004C5D9B" w:rsidRPr="00F92245">
        <w:t xml:space="preserve">understanding </w:t>
      </w:r>
      <w:del w:id="229" w:author="Gus Hinestrosa" w:date="2018-09-19T15:53:00Z">
        <w:r w:rsidR="004C5D9B" w:rsidRPr="00F92245" w:rsidDel="00376818">
          <w:delText xml:space="preserve">of </w:delText>
        </w:r>
      </w:del>
      <w:r w:rsidR="004C5D9B" w:rsidRPr="00F92245">
        <w:t xml:space="preserve">the </w:t>
      </w:r>
      <w:proofErr w:type="spellStart"/>
      <w:r w:rsidR="00BB69D0" w:rsidRPr="00F92245">
        <w:t>spatio</w:t>
      </w:r>
      <w:proofErr w:type="spellEnd"/>
      <w:r w:rsidR="00BB69D0" w:rsidRPr="00F92245">
        <w:t xml:space="preserve">-temporal </w:t>
      </w:r>
      <w:r w:rsidR="004C5D9B" w:rsidRPr="00F92245">
        <w:t xml:space="preserve">evolution of the GBR </w:t>
      </w:r>
      <w:r w:rsidR="002C72D1">
        <w:t xml:space="preserve">shelf </w:t>
      </w:r>
      <w:r w:rsidR="004C5D9B" w:rsidRPr="00F92245">
        <w:t>deposits</w:t>
      </w:r>
      <w:r w:rsidR="00C9711C" w:rsidRPr="00F92245">
        <w:t xml:space="preserve"> and coastal </w:t>
      </w:r>
      <w:r w:rsidR="00BB69D0" w:rsidRPr="00F92245">
        <w:t>system</w:t>
      </w:r>
      <w:r w:rsidR="004C5D9B" w:rsidRPr="00F92245">
        <w:t xml:space="preserve">, </w:t>
      </w:r>
      <w:r w:rsidR="00BB69D0" w:rsidRPr="00F92245">
        <w:t>and the main</w:t>
      </w:r>
      <w:r w:rsidR="004C5D9B" w:rsidRPr="00F92245">
        <w:t xml:space="preserve"> depositional mechanisms </w:t>
      </w:r>
      <w:r w:rsidR="00BB69D0" w:rsidRPr="00F92245">
        <w:t xml:space="preserve">operating on </w:t>
      </w:r>
      <w:r w:rsidR="004C5D9B" w:rsidRPr="00F92245">
        <w:t>mixed siliciclastic-carbonate margins</w:t>
      </w:r>
      <w:r w:rsidR="00BB69D0" w:rsidRPr="00F92245">
        <w:t xml:space="preserve">. </w:t>
      </w:r>
      <w:r w:rsidR="004C5D9B" w:rsidRPr="00F92245">
        <w:t xml:space="preserve">Moreover, </w:t>
      </w:r>
      <w:r w:rsidR="005718E6" w:rsidRPr="00F92245">
        <w:t xml:space="preserve">it </w:t>
      </w:r>
      <w:del w:id="230" w:author="Gus Hinestrosa" w:date="2018-09-19T15:54:00Z">
        <w:r w:rsidR="005718E6" w:rsidRPr="00F92245" w:rsidDel="0018272A">
          <w:delText xml:space="preserve">could </w:delText>
        </w:r>
      </w:del>
      <w:r w:rsidR="004C5D9B" w:rsidRPr="00F92245">
        <w:t>provide</w:t>
      </w:r>
      <w:ins w:id="231" w:author="Gus Hinestrosa" w:date="2018-09-19T15:54:00Z">
        <w:r w:rsidR="0018272A">
          <w:t>s</w:t>
        </w:r>
      </w:ins>
      <w:r w:rsidR="004C5D9B" w:rsidRPr="00F92245">
        <w:t xml:space="preserve"> additional spatial and volumetric constraints to the marine geochemical cycles</w:t>
      </w:r>
      <w:r w:rsidR="00CE310F" w:rsidRPr="00F92245">
        <w:t xml:space="preserve"> related to </w:t>
      </w:r>
      <w:r w:rsidR="00C9711C" w:rsidRPr="00F92245">
        <w:t xml:space="preserve">shallow water </w:t>
      </w:r>
      <w:r w:rsidR="004C5D9B" w:rsidRPr="00F92245">
        <w:t xml:space="preserve">carbonate </w:t>
      </w:r>
      <w:r w:rsidR="00915BA3" w:rsidRPr="00F92245">
        <w:t xml:space="preserve">production </w:t>
      </w:r>
      <w:r w:rsidR="003C4BD6">
        <w:t>(</w:t>
      </w:r>
      <w:r w:rsidR="00CF7F37" w:rsidRPr="00F92245">
        <w:fldChar w:fldCharType="begin">
          <w:fldData xml:space="preserve">PEVuZE5vdGU+PENpdGU+PEF1dGhvcj5BbmRlcnNzb248L0F1dGhvcj48WWVhcj4yMDA0PC9ZZWFy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PEVuZE5vdGU+PENpdGU+PEF1dGhvcj5BbmRlcnNzb248L0F1dGhvcj48WWVhcj4yMDA0PC9ZZWFy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CF7F37" w:rsidRPr="00F92245">
        <w:fldChar w:fldCharType="separate"/>
      </w:r>
      <w:r w:rsidR="003E46A1">
        <w:rPr>
          <w:noProof/>
        </w:rPr>
        <w:t>Patterson and Walter, 1994; Andersson and Mackenzie, 2004; Rees et al., 2007; Heap et al., 2009</w:t>
      </w:r>
      <w:r w:rsidR="00CF7F37" w:rsidRPr="00F92245">
        <w:fldChar w:fldCharType="end"/>
      </w:r>
      <w:r w:rsidR="003C4BD6">
        <w:t>)</w:t>
      </w:r>
      <w:r w:rsidR="004C5D9B" w:rsidRPr="00F92245">
        <w:t xml:space="preserve">, with implications </w:t>
      </w:r>
      <w:r w:rsidR="002C72D1">
        <w:t>to</w:t>
      </w:r>
      <w:r w:rsidR="004C5D9B" w:rsidRPr="00F92245">
        <w:t xml:space="preserve"> the wider</w:t>
      </w:r>
      <w:r w:rsidR="005718E6" w:rsidRPr="00F92245">
        <w:t xml:space="preserve"> postglacial</w:t>
      </w:r>
      <w:r w:rsidR="004C5D9B" w:rsidRPr="00F92245">
        <w:t xml:space="preserve"> carbon cycle</w:t>
      </w:r>
      <w:r w:rsidR="00EA518B" w:rsidRPr="00F92245">
        <w:t xml:space="preserve"> </w:t>
      </w:r>
      <w:r w:rsidR="003C4BD6">
        <w:t>(</w:t>
      </w:r>
      <w:r w:rsidR="00CF7F37" w:rsidRPr="00F92245">
        <w:fldChar w:fldCharType="begin"/>
      </w:r>
      <w:r w:rsidR="009C20A9">
        <w:instrText xml:space="preserve"> ADDIN EN.CITE &lt;EndNote&gt;&lt;Cite&gt;&lt;Author&gt;Ciais&lt;/Author&gt;&lt;Year&gt;2013&lt;/Year&gt;&lt;RecNum&gt;113&lt;/RecNum&gt;&lt;DisplayText&gt;Ciais et al., 2013&lt;/DisplayText&gt;&lt;record&gt;&lt;rec-number&gt;113&lt;/rec-number&gt;&lt;foreign-keys&gt;&lt;key app="EN" db-id="x5dasrs09vwsabepssyxweznptsx5t5avz9v" timestamp="0"&gt;113&lt;/key&gt;&lt;/foreign-keys&gt;&lt;ref-type name="Book Section"&gt;5&lt;/ref-type&gt;&lt;contributors&gt;&lt;authors&gt;&lt;author&gt;P. Ciais&lt;/author&gt;&lt;author&gt;C. Sabine&lt;/author&gt;&lt;author&gt;G. Bala&lt;/author&gt;&lt;author&gt;L. Bopp&lt;/author&gt;&lt;author&gt;V. Brovkin&lt;/author&gt;&lt;author&gt;J. Canadell&lt;/author&gt;&lt;author&gt;A. Chhabra&lt;/author&gt;&lt;author&gt;R. DeFries&lt;/author&gt;&lt;author&gt;J. Galloway&lt;/author&gt;&lt;author&gt;M. Heimann&lt;/author&gt;&lt;author&gt;C. Jones&lt;/author&gt;&lt;author&gt;C. Le Quéré&lt;/author&gt;&lt;author&gt;R.B. Myneni&lt;/author&gt;&lt;author&gt;S. Piao&lt;/author&gt;&lt;author&gt;P. Thornton&lt;/author&gt;&lt;/authors&gt;&lt;secondary-authors&gt;&lt;author&gt;T.F. Stocker&lt;/author&gt;&lt;author&gt;D. Qin&lt;/author&gt;&lt;author&gt;G.-K. Plattner&lt;/author&gt;&lt;author&gt;M. Tignor&lt;/author&gt;&lt;author&gt;S.K. Allen&lt;/author&gt;&lt;author&gt;J. Boschung&lt;/author&gt;&lt;author&gt;A. Nauels&lt;/author&gt;&lt;author&gt;Y. Xia&lt;/author&gt;&lt;author&gt;V. Bex&lt;/author&gt;&lt;author&gt;P.M. Midgley&lt;/author&gt;&lt;/secondary-authors&gt;&lt;/contributors&gt;&lt;titles&gt;&lt;title&gt;Carbon and Other Biogeochemical Cycles&lt;/title&gt;&lt;secondary-title&gt;Climate Change 2013: The Physical Science Basis. Contribution of Working Group I to the Fifth Assessment Report of the Intergovernmental Panel on Climate Change&lt;/secondary-title&gt;&lt;/titles&gt;&lt;pages&gt;465–570&lt;/pages&gt;&lt;section&gt;6&lt;/section&gt;&lt;dates&gt;&lt;year&gt;2013&lt;/year&gt;&lt;/dates&gt;&lt;pub-location&gt;Cambridge, United Kingdom and New York, NY, USA&lt;/pub-location&gt;&lt;publisher&gt;Cambridge University Press&lt;/publisher&gt;&lt;isbn&gt;ISBN 978-1-107-66182-0&lt;/isbn&gt;&lt;urls&gt;&lt;related-urls&gt;&lt;url&gt;www.climatechange2013.org&lt;/url&gt;&lt;/related-urls&gt;&lt;/urls&gt;&lt;electronic-resource-num&gt;10.1017/CBO9781107415324.015&lt;/electronic-resource-num&gt;&lt;/record&gt;&lt;/Cite&gt;&lt;/EndNote&gt;</w:instrText>
      </w:r>
      <w:r w:rsidR="00CF7F37" w:rsidRPr="00F92245">
        <w:fldChar w:fldCharType="separate"/>
      </w:r>
      <w:r w:rsidR="004C77CB">
        <w:rPr>
          <w:noProof/>
        </w:rPr>
        <w:t>Ciais et al., 2013</w:t>
      </w:r>
      <w:r w:rsidR="00CF7F37" w:rsidRPr="00F92245">
        <w:fldChar w:fldCharType="end"/>
      </w:r>
      <w:r w:rsidR="003C4BD6">
        <w:t>)</w:t>
      </w:r>
      <w:r w:rsidR="00CF7F37" w:rsidRPr="00F92245">
        <w:t xml:space="preserve">. </w:t>
      </w:r>
      <w:del w:id="232" w:author="Gus Hinestrosa" w:date="2018-09-19T15:54:00Z">
        <w:r w:rsidR="002C72D1" w:rsidDel="0018272A">
          <w:delText>Other</w:delText>
        </w:r>
        <w:r w:rsidR="004C5D9B" w:rsidRPr="00F92245" w:rsidDel="0018272A">
          <w:delText xml:space="preserve"> implications escape the geological domain</w:delText>
        </w:r>
        <w:r w:rsidR="00EA518B" w:rsidRPr="00F92245" w:rsidDel="0018272A">
          <w:delText xml:space="preserve">: </w:delText>
        </w:r>
        <w:r w:rsidR="00EB01FA" w:rsidRPr="00F92245" w:rsidDel="0018272A">
          <w:delText>t</w:delText>
        </w:r>
      </w:del>
      <w:ins w:id="233" w:author="Gus Hinestrosa" w:date="2018-09-19T15:54:00Z">
        <w:r w:rsidR="0018272A">
          <w:t>T</w:t>
        </w:r>
      </w:ins>
      <w:r w:rsidR="00EB01FA" w:rsidRPr="00F92245">
        <w:t xml:space="preserve">he </w:t>
      </w:r>
      <w:r w:rsidR="004C5D9B" w:rsidRPr="00F92245">
        <w:t>shelf</w:t>
      </w:r>
      <w:r w:rsidR="00CE310F" w:rsidRPr="00F92245">
        <w:t xml:space="preserve">-flooding patterns </w:t>
      </w:r>
      <w:del w:id="234" w:author="Gus Hinestrosa" w:date="2018-09-19T15:54:00Z">
        <w:r w:rsidR="004C5D9B" w:rsidRPr="00F92245" w:rsidDel="0018272A">
          <w:delText xml:space="preserve">could </w:delText>
        </w:r>
      </w:del>
      <w:ins w:id="235" w:author="Gus Hinestrosa" w:date="2018-09-19T15:54:00Z">
        <w:r w:rsidR="0018272A">
          <w:t>also</w:t>
        </w:r>
      </w:ins>
      <w:del w:id="236" w:author="Gus Hinestrosa" w:date="2018-09-19T15:55:00Z">
        <w:r w:rsidR="00CE310F" w:rsidRPr="00F92245" w:rsidDel="0018272A">
          <w:delText>help</w:delText>
        </w:r>
      </w:del>
      <w:r w:rsidR="00CE310F" w:rsidRPr="00F92245">
        <w:t xml:space="preserve"> con</w:t>
      </w:r>
      <w:r w:rsidR="00D109F5">
        <w:t>s</w:t>
      </w:r>
      <w:r w:rsidR="00CE310F" w:rsidRPr="00F92245">
        <w:t>train</w:t>
      </w:r>
      <w:r w:rsidR="00CF7F37" w:rsidRPr="00F92245">
        <w:t xml:space="preserve"> </w:t>
      </w:r>
      <w:r w:rsidR="004C5D9B" w:rsidRPr="00F92245">
        <w:t>the ancient migration</w:t>
      </w:r>
      <w:r w:rsidR="002C72D1">
        <w:t xml:space="preserve"> paths and exposed landscape used by </w:t>
      </w:r>
      <w:r w:rsidR="00915BA3" w:rsidRPr="00F92245">
        <w:t xml:space="preserve">indigenous </w:t>
      </w:r>
      <w:r w:rsidR="004C5D9B" w:rsidRPr="00F92245">
        <w:t xml:space="preserve">Australians </w:t>
      </w:r>
      <w:r w:rsidR="003C4BD6">
        <w:t>(</w:t>
      </w:r>
      <w:r w:rsidR="00CF7F37" w:rsidRPr="00F92245">
        <w:fldChar w:fldCharType="begin"/>
      </w:r>
      <w:r w:rsidR="003E46A1">
        <w:instrText xml:space="preserve"> ADDIN EN.CITE &lt;EndNote&gt;&lt;Cite&gt;&lt;Author&gt;Beaton&lt;/Author&gt;&lt;Year&gt;1985&lt;/Year&gt;&lt;RecNum&gt;12&lt;/RecNum&gt;&lt;DisplayText&gt;Mulvaney, 1975; Beaton, 1985&lt;/DisplayText&gt;&lt;record&gt;&lt;rec-number&gt;12&lt;/rec-number&gt;&lt;foreign-keys&gt;&lt;key app="EN" db-id="x5dasrs09vwsabepssyxweznptsx5t5avz9v" timestamp="0"&gt;12&lt;/key&gt;&lt;/foreign-keys&gt;&lt;ref-type name="Journal Article"&gt;17&lt;/ref-type&gt;&lt;contributors&gt;&lt;authors&gt;&lt;author&gt;Beaton, J. M.&lt;/author&gt;&lt;/authors&gt;&lt;/contributors&gt;&lt;titles&gt;&lt;title&gt;Evidence for a Coastal Occupation Time-Lag at Princess Charlotte Bay (North Queensland) and Implications for Coastal Colonization and Population Growth Theories for Aboriginal Australia&lt;/title&gt;&lt;secondary-title&gt;Archaeology in Oceania&lt;/secondary-title&gt;&lt;/titles&gt;&lt;pages&gt;1-20&lt;/pages&gt;&lt;volume&gt;20&lt;/volume&gt;&lt;number&gt;1&lt;/number&gt;&lt;dates&gt;&lt;year&gt;1985&lt;/year&gt;&lt;/dates&gt;&lt;isbn&gt;00038121&lt;/isbn&gt;&lt;label&gt;Beaton_1985&lt;/label&gt;&lt;urls&gt;&lt;related-urls&gt;&lt;url&gt;http://www.jstor.org/stable/40386678&lt;/url&gt;&lt;/related-urls&gt;&lt;/urls&gt;&lt;/record&gt;&lt;/Cite&gt;&lt;Cite&gt;&lt;Author&gt;Mulvaney&lt;/Author&gt;&lt;Year&gt;1975&lt;/Year&gt;&lt;RecNum&gt;70&lt;/RecNum&gt;&lt;record&gt;&lt;rec-number&gt;70&lt;/rec-number&gt;&lt;foreign-keys&gt;&lt;key app="EN" db-id="x5dasrs09vwsabepssyxweznptsx5t5avz9v" timestamp="0"&gt;70&lt;/key&gt;&lt;/foreign-keys&gt;&lt;ref-type name="Book"&gt;6&lt;/ref-type&gt;&lt;contributors&gt;&lt;authors&gt;&lt;author&gt;Mulvaney, Derek John&lt;/author&gt;&lt;/authors&gt;&lt;/contributors&gt;&lt;titles&gt;&lt;title&gt;Prehistory of Australia&lt;/title&gt;&lt;/titles&gt;&lt;dates&gt;&lt;year&gt;1975&lt;/year&gt;&lt;/dates&gt;&lt;pub-location&gt;Ringwood, Victoria and Harmondsworth, England&lt;/pub-location&gt;&lt;publisher&gt;Penguin Books&lt;/publisher&gt;&lt;isbn&gt;1560988045&lt;/isbn&gt;&lt;label&gt;Mulvaney_1975&lt;/label&gt;&lt;urls&gt;&lt;/urls&gt;&lt;custom3&gt;book&lt;/custom3&gt;&lt;/record&gt;&lt;/Cite&gt;&lt;/EndNote&gt;</w:instrText>
      </w:r>
      <w:r w:rsidR="00CF7F37" w:rsidRPr="00F92245">
        <w:fldChar w:fldCharType="separate"/>
      </w:r>
      <w:r w:rsidR="003E46A1">
        <w:rPr>
          <w:noProof/>
        </w:rPr>
        <w:t>Mulvaney, 1975; Beaton, 1985</w:t>
      </w:r>
      <w:r w:rsidR="00CF7F37" w:rsidRPr="00F92245">
        <w:fldChar w:fldCharType="end"/>
      </w:r>
      <w:r w:rsidR="003C4BD6">
        <w:t>)</w:t>
      </w:r>
      <w:r w:rsidR="004C5D9B" w:rsidRPr="00F92245">
        <w:t>.</w:t>
      </w:r>
    </w:p>
    <w:p w14:paraId="7F666832" w14:textId="0075FF10" w:rsidR="007A68F4" w:rsidRPr="00F92245" w:rsidRDefault="00DE5131">
      <w:pPr>
        <w:spacing w:before="180" w:after="180" w:line="480" w:lineRule="auto"/>
        <w:rPr>
          <w:i/>
        </w:rPr>
      </w:pPr>
      <w:del w:id="237" w:author="Gus Hinestrosa" w:date="2018-09-19T15:55:00Z">
        <w:r w:rsidRPr="00F92245" w:rsidDel="003E25CD">
          <w:delText>Despite the critical role of postglacial flooding on the GBR formation, this has never been systematically quantified across the entire length and breadth of the shelf</w:delText>
        </w:r>
        <w:r w:rsidR="00777ED2" w:rsidDel="003E25CD">
          <w:delText xml:space="preserve"> at the GBR-scale</w:delText>
        </w:r>
        <w:r w:rsidRPr="00F92245" w:rsidDel="003E25CD">
          <w:delText>.</w:delText>
        </w:r>
        <w:r w:rsidR="00135C35" w:rsidRPr="00F92245" w:rsidDel="003E25CD">
          <w:delText xml:space="preserve"> </w:delText>
        </w:r>
      </w:del>
      <w:r w:rsidR="00135C35" w:rsidRPr="00F92245">
        <w:t>T</w:t>
      </w:r>
      <w:r w:rsidRPr="00F92245">
        <w:t xml:space="preserve">his </w:t>
      </w:r>
      <w:r w:rsidR="004C5D9B" w:rsidRPr="00F92245">
        <w:t xml:space="preserve">paper </w:t>
      </w:r>
      <w:r w:rsidR="004D29D8">
        <w:t>provide</w:t>
      </w:r>
      <w:r w:rsidR="00CF1F2E">
        <w:t>s</w:t>
      </w:r>
      <w:r w:rsidR="004D29D8">
        <w:t xml:space="preserve"> a new reconstruction of the </w:t>
      </w:r>
      <w:proofErr w:type="spellStart"/>
      <w:r w:rsidR="004C5D9B" w:rsidRPr="00F92245">
        <w:t>spatio</w:t>
      </w:r>
      <w:proofErr w:type="spellEnd"/>
      <w:r w:rsidR="004C5D9B" w:rsidRPr="00F92245">
        <w:t xml:space="preserve">-temporal patterns of shelf flooding and coastline morphology for the entire </w:t>
      </w:r>
      <w:r w:rsidR="00D6304C" w:rsidRPr="00F92245">
        <w:t>GBR</w:t>
      </w:r>
      <w:r w:rsidR="008A304E" w:rsidRPr="00F92245">
        <w:t xml:space="preserve"> over the past </w:t>
      </w:r>
      <w:r w:rsidR="00EA518B" w:rsidRPr="00F92245">
        <w:t xml:space="preserve">20 </w:t>
      </w:r>
      <w:proofErr w:type="spellStart"/>
      <w:r w:rsidR="008A304E" w:rsidRPr="00F92245">
        <w:t>ka</w:t>
      </w:r>
      <w:proofErr w:type="spellEnd"/>
      <w:r w:rsidR="004C5D9B" w:rsidRPr="00F92245">
        <w:t xml:space="preserve">. The specific objectives of this study </w:t>
      </w:r>
      <w:r w:rsidR="004857AA">
        <w:t>are</w:t>
      </w:r>
      <w:r w:rsidR="004857AA" w:rsidRPr="00F92245">
        <w:t xml:space="preserve"> </w:t>
      </w:r>
      <w:r w:rsidR="004C5D9B" w:rsidRPr="00F92245">
        <w:t>to quantify</w:t>
      </w:r>
      <w:r w:rsidR="00384B00" w:rsidRPr="00F92245">
        <w:t>:</w:t>
      </w:r>
      <w:r w:rsidR="004C5D9B" w:rsidRPr="00F92245">
        <w:t xml:space="preserve"> [1] the marine flooded area during the postglacial </w:t>
      </w:r>
      <w:r w:rsidR="001509F1" w:rsidRPr="00F92245">
        <w:t>flooding</w:t>
      </w:r>
      <w:r w:rsidR="004C5D9B" w:rsidRPr="00F92245">
        <w:t xml:space="preserve">; [2] the </w:t>
      </w:r>
      <w:del w:id="238" w:author="Gus Hinestrosa" w:date="2018-09-12T13:41:00Z">
        <w:r w:rsidR="004C5D9B" w:rsidRPr="00F92245" w:rsidDel="00E026F0">
          <w:delText>rate</w:delText>
        </w:r>
        <w:r w:rsidR="00EA518B" w:rsidRPr="00F92245" w:rsidDel="00E026F0">
          <w:delText xml:space="preserve"> </w:delText>
        </w:r>
      </w:del>
      <w:ins w:id="239" w:author="Gus Hinestrosa" w:date="2018-09-12T13:41:00Z">
        <w:r w:rsidR="00E026F0">
          <w:t>pace</w:t>
        </w:r>
        <w:r w:rsidR="00E026F0" w:rsidRPr="00F92245">
          <w:t xml:space="preserve"> </w:t>
        </w:r>
      </w:ins>
      <w:r w:rsidR="00EA518B" w:rsidRPr="00F92245">
        <w:t xml:space="preserve">(in terms of shelf </w:t>
      </w:r>
      <w:r w:rsidRPr="00F92245">
        <w:t xml:space="preserve">marine </w:t>
      </w:r>
      <w:r w:rsidR="00EA518B" w:rsidRPr="00F92245">
        <w:t>cover</w:t>
      </w:r>
      <w:ins w:id="240" w:author="Gus Hinestrosa" w:date="2018-09-12T13:41:00Z">
        <w:r w:rsidR="00E026F0">
          <w:t xml:space="preserve"> and flooding rate</w:t>
        </w:r>
      </w:ins>
      <w:r w:rsidR="00EA518B" w:rsidRPr="00F92245">
        <w:t>)</w:t>
      </w:r>
      <w:r w:rsidR="004C5D9B" w:rsidRPr="00F92245">
        <w:t xml:space="preserve"> at which the flooding occurred; [3] the coastline evolution; and [4] to identify and discuss the main </w:t>
      </w:r>
      <w:proofErr w:type="spellStart"/>
      <w:r w:rsidR="004C5D9B" w:rsidRPr="00F92245">
        <w:t>spatio</w:t>
      </w:r>
      <w:proofErr w:type="spellEnd"/>
      <w:r w:rsidR="0091467B" w:rsidRPr="00F92245">
        <w:t>-</w:t>
      </w:r>
      <w:r w:rsidR="004C5D9B" w:rsidRPr="00F92245">
        <w:t xml:space="preserve">temporal trends </w:t>
      </w:r>
      <w:r w:rsidR="00855F66">
        <w:t xml:space="preserve">in the </w:t>
      </w:r>
      <w:r w:rsidR="00855F66">
        <w:lastRenderedPageBreak/>
        <w:t>context of</w:t>
      </w:r>
      <w:r w:rsidR="00855F66" w:rsidRPr="00F92245">
        <w:t xml:space="preserve"> </w:t>
      </w:r>
      <w:del w:id="241" w:author="Gus Hinestrosa" w:date="2018-09-19T15:56:00Z">
        <w:r w:rsidR="00D109F5" w:rsidDel="003E25CD">
          <w:delText xml:space="preserve">the </w:delText>
        </w:r>
      </w:del>
      <w:r w:rsidR="00EA518B" w:rsidRPr="00F92245">
        <w:t>shelf-edge reef</w:t>
      </w:r>
      <w:del w:id="242" w:author="Gus Hinestrosa" w:date="2018-09-19T15:56:00Z">
        <w:r w:rsidR="00EA518B" w:rsidRPr="00F92245" w:rsidDel="003E25CD">
          <w:delText>s</w:delText>
        </w:r>
      </w:del>
      <w:r w:rsidR="00EA518B" w:rsidRPr="00F92245">
        <w:t xml:space="preserve"> </w:t>
      </w:r>
      <w:r w:rsidR="004C5D9B" w:rsidRPr="00F92245">
        <w:t>development and slope deposition.</w:t>
      </w:r>
      <w:r w:rsidR="00031A5E" w:rsidRPr="00F92245">
        <w:t xml:space="preserve"> </w:t>
      </w:r>
    </w:p>
    <w:p w14:paraId="16B85355" w14:textId="77777777" w:rsidR="007A68F4" w:rsidRPr="00F92245" w:rsidRDefault="004C5D9B" w:rsidP="006B0C57">
      <w:pPr>
        <w:pStyle w:val="Heading1"/>
        <w:numPr>
          <w:ilvl w:val="0"/>
          <w:numId w:val="9"/>
        </w:numPr>
        <w:spacing w:line="480" w:lineRule="auto"/>
      </w:pPr>
      <w:bookmarkStart w:id="243" w:name="1fob9te" w:colFirst="0" w:colLast="0"/>
      <w:bookmarkEnd w:id="243"/>
      <w:r w:rsidRPr="00F92245">
        <w:t>Regional setting</w:t>
      </w:r>
    </w:p>
    <w:p w14:paraId="38619F73" w14:textId="533AB067" w:rsidR="007A68F4" w:rsidRPr="00F92245" w:rsidRDefault="004C5D9B">
      <w:pPr>
        <w:spacing w:before="180" w:after="180" w:line="480" w:lineRule="auto"/>
      </w:pPr>
      <w:r w:rsidRPr="00F92245">
        <w:t>The G</w:t>
      </w:r>
      <w:r w:rsidR="007D5F01" w:rsidRPr="00F92245">
        <w:t>BR shelf</w:t>
      </w:r>
      <w:r w:rsidRPr="00F92245">
        <w:t xml:space="preserve"> is located on the passive margin of </w:t>
      </w:r>
      <w:proofErr w:type="spellStart"/>
      <w:r w:rsidRPr="00F92245">
        <w:t>northeastern</w:t>
      </w:r>
      <w:proofErr w:type="spellEnd"/>
      <w:r w:rsidRPr="00F92245">
        <w:t xml:space="preserve"> Australia</w:t>
      </w:r>
      <w:r w:rsidR="008F13D1" w:rsidRPr="00F92245">
        <w:t xml:space="preserve"> (</w:t>
      </w:r>
      <w:r w:rsidR="008F13D1" w:rsidRPr="00F92245">
        <w:fldChar w:fldCharType="begin"/>
      </w:r>
      <w:r w:rsidR="008F13D1" w:rsidRPr="00F92245">
        <w:instrText xml:space="preserve"> REF _Ref495231161 </w:instrText>
      </w:r>
      <w:r w:rsidR="00F92245">
        <w:instrText xml:space="preserve"> \* MERGEFORMAT </w:instrText>
      </w:r>
      <w:r w:rsidR="008F13D1" w:rsidRPr="00F92245">
        <w:fldChar w:fldCharType="separate"/>
      </w:r>
      <w:ins w:id="244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1</w:t>
        </w:r>
      </w:ins>
      <w:del w:id="245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1</w:delText>
        </w:r>
      </w:del>
      <w:r w:rsidR="008F13D1" w:rsidRPr="00F92245">
        <w:fldChar w:fldCharType="end"/>
      </w:r>
      <w:r w:rsidR="008F13D1" w:rsidRPr="00F92245">
        <w:t xml:space="preserve">) </w:t>
      </w:r>
      <w:r w:rsidRPr="00F92245">
        <w:t xml:space="preserve">a region of low tectonic activity </w:t>
      </w:r>
      <w:r w:rsidR="003C4BD6">
        <w:t>(</w:t>
      </w:r>
      <w:r w:rsidR="00CF7F37" w:rsidRPr="00F92245">
        <w:fldChar w:fldCharType="begin"/>
      </w:r>
      <w:r w:rsidR="009C20A9">
        <w:instrText xml:space="preserve"> ADDIN EN.CITE &lt;EndNote&gt;&lt;Cite&gt;&lt;Author&gt;Hopley&lt;/Author&gt;&lt;Year&gt;2007&lt;/Year&gt;&lt;RecNum&gt;50&lt;/RecNum&gt;&lt;DisplayText&gt;Hopley et al., 2007&lt;/DisplayText&gt;&lt;record&gt;&lt;rec-number&gt;50&lt;/rec-number&gt;&lt;foreign-keys&gt;&lt;key app="EN" db-id="x5dasrs09vwsabepssyxweznptsx5t5avz9v" timestamp="0"&gt;50&lt;/key&gt;&lt;/foreign-keys&gt;&lt;ref-type name="Book"&gt;6&lt;/ref-type&gt;&lt;contributors&gt;&lt;authors&gt;&lt;author&gt;Hopley, David&lt;/author&gt;&lt;author&gt;Smithers, Scott G.&lt;/author&gt;&lt;author&gt;Parnell, Kevin&lt;/author&gt;&lt;/authors&gt;&lt;/contributors&gt;&lt;titles&gt;&lt;title&gt;The geomorphology of the Great Barrier Reef&lt;/title&gt;&lt;/titles&gt;&lt;pages&gt;532&lt;/pages&gt;&lt;edition&gt;First edition&lt;/edition&gt;&lt;dates&gt;&lt;year&gt;2007&lt;/year&gt;&lt;/dates&gt;&lt;publisher&gt;Cambridge University Press&lt;/publisher&gt;&lt;isbn&gt;978-0-521-85302-6 hardback&lt;/isbn&gt;&lt;label&gt;Hopley_2007&lt;/label&gt;&lt;urls&gt;&lt;/urls&gt;&lt;custom3&gt;book&lt;/custom3&gt;&lt;/record&gt;&lt;/Cite&gt;&lt;/EndNote&gt;</w:instrText>
      </w:r>
      <w:r w:rsidR="00CF7F37" w:rsidRPr="00F92245">
        <w:fldChar w:fldCharType="separate"/>
      </w:r>
      <w:r w:rsidR="004C77CB">
        <w:rPr>
          <w:noProof/>
        </w:rPr>
        <w:t>Hopley et al., 2007</w:t>
      </w:r>
      <w:r w:rsidR="00CF7F37" w:rsidRPr="00F92245">
        <w:fldChar w:fldCharType="end"/>
      </w:r>
      <w:r w:rsidR="003C4BD6">
        <w:t>)</w:t>
      </w:r>
      <w:r w:rsidR="00CF7F37" w:rsidRPr="00F92245">
        <w:t xml:space="preserve"> </w:t>
      </w:r>
      <w:r w:rsidRPr="00F92245">
        <w:t>and low subsidence</w:t>
      </w:r>
      <w:r w:rsidR="0084131F">
        <w:t xml:space="preserve"> rates</w:t>
      </w:r>
      <w:r w:rsidRPr="00F92245">
        <w:t xml:space="preserve"> </w:t>
      </w:r>
      <w:r w:rsidR="003C4BD6">
        <w:t>(</w:t>
      </w:r>
      <w:r w:rsidR="00CF7F37" w:rsidRPr="00F92245">
        <w:fldChar w:fldCharType="begin"/>
      </w:r>
      <w:r w:rsidR="001A52E6">
        <w:instrText xml:space="preserve"> ADDIN EN.CITE &lt;EndNote&gt;&lt;Cite&gt;&lt;Author&gt;DiCaprio&lt;/Author&gt;&lt;Year&gt;2010&lt;/Year&gt;&lt;RecNum&gt;29&lt;/RecNum&gt;&lt;DisplayText&gt;DiCaprio et al., 2010&lt;/DisplayText&gt;&lt;record&gt;&lt;rec-number&gt;29&lt;/rec-number&gt;&lt;foreign-keys&gt;&lt;key app="EN" db-id="x5dasrs09vwsabepssyxweznptsx5t5avz9v" timestamp="0"&gt;29&lt;/key&gt;&lt;/foreign-keys&gt;&lt;ref-type name="Journal Article"&gt;17&lt;/ref-type&gt;&lt;contributors&gt;&lt;authors&gt;&lt;author&gt;DiCaprio, Lydia&lt;/author&gt;&lt;author&gt;Müller, R. Dietmar&lt;/author&gt;&lt;author&gt;Gurnis, Michael&lt;/author&gt;&lt;/authors&gt;&lt;/contributors&gt;&lt;titles&gt;&lt;title&gt;A dynamic process for drowning carbonate reefs on the northeastern Australian margin&lt;/title&gt;&lt;secondary-title&gt;Geology&lt;/secondary-title&gt;&lt;/titles&gt;&lt;periodical&gt;&lt;full-title&gt;Geology&lt;/full-title&gt;&lt;/periodical&gt;&lt;pages&gt;11-14&lt;/pages&gt;&lt;volume&gt;38&lt;/volume&gt;&lt;number&gt;1&lt;/number&gt;&lt;dates&gt;&lt;year&gt;2010&lt;/year&gt;&lt;/dates&gt;&lt;isbn&gt;0091-7613&lt;/isbn&gt;&lt;label&gt;DiCaprio_2010&lt;/label&gt;&lt;urls&gt;&lt;/urls&gt;&lt;/record&gt;&lt;/Cite&gt;&lt;/EndNote&gt;</w:instrText>
      </w:r>
      <w:r w:rsidR="00CF7F37" w:rsidRPr="00F92245">
        <w:fldChar w:fldCharType="separate"/>
      </w:r>
      <w:r w:rsidR="004C77CB">
        <w:rPr>
          <w:noProof/>
        </w:rPr>
        <w:t>DiCaprio et al., 2010</w:t>
      </w:r>
      <w:r w:rsidR="00CF7F37" w:rsidRPr="00F92245">
        <w:fldChar w:fldCharType="end"/>
      </w:r>
      <w:r w:rsidR="003C4BD6">
        <w:t>)</w:t>
      </w:r>
      <w:r w:rsidR="00CF7F37" w:rsidRPr="00F92245">
        <w:t>.</w:t>
      </w:r>
      <w:r w:rsidRPr="00F92245">
        <w:t xml:space="preserve"> The continental platform of the GBR </w:t>
      </w:r>
      <w:r w:rsidR="007D5F01" w:rsidRPr="00F92245">
        <w:t xml:space="preserve">stretches over 2300 km </w:t>
      </w:r>
      <w:del w:id="246" w:author="Gus Hinestrosa" w:date="2018-09-19T15:56:00Z">
        <w:r w:rsidR="007D5F01" w:rsidRPr="00F92245" w:rsidDel="003E25CD">
          <w:delText xml:space="preserve">long </w:delText>
        </w:r>
      </w:del>
      <w:r w:rsidR="007D5F01" w:rsidRPr="00F92245">
        <w:t xml:space="preserve">from the Torres Strait and Cape York in the north, </w:t>
      </w:r>
      <w:del w:id="247" w:author="Gus Hinestrosa" w:date="2018-09-19T15:56:00Z">
        <w:r w:rsidR="007D5F01" w:rsidRPr="00F92245" w:rsidDel="003E25CD">
          <w:delText xml:space="preserve">south </w:delText>
        </w:r>
      </w:del>
      <w:r w:rsidR="007D5F01" w:rsidRPr="00F92245">
        <w:t>to the Capricorn-Bunker Group of reefs, over</w:t>
      </w:r>
      <w:r w:rsidR="00B15B64" w:rsidRPr="00F92245">
        <w:t xml:space="preserve"> </w:t>
      </w:r>
      <w:r w:rsidR="007D5F01" w:rsidRPr="00F92245">
        <w:t>15</w:t>
      </w:r>
      <w:r w:rsidR="007D5F01" w:rsidRPr="00F92245">
        <w:rPr>
          <w:rFonts w:ascii="Calibri" w:hAnsi="Calibri" w:cs="Calibri"/>
        </w:rPr>
        <w:t>°</w:t>
      </w:r>
      <w:r w:rsidR="007D5F01" w:rsidRPr="00F92245">
        <w:t xml:space="preserve"> of latitude. </w:t>
      </w:r>
      <w:r w:rsidR="00260EB8" w:rsidRPr="00F92245">
        <w:t xml:space="preserve">Its width </w:t>
      </w:r>
      <w:r w:rsidR="007D5F01" w:rsidRPr="00F92245">
        <w:t>var</w:t>
      </w:r>
      <w:r w:rsidR="00260EB8" w:rsidRPr="00F92245">
        <w:t>ies</w:t>
      </w:r>
      <w:r w:rsidR="007D5F01" w:rsidRPr="00F92245">
        <w:t xml:space="preserve"> from </w:t>
      </w:r>
      <w:r w:rsidRPr="00F92245">
        <w:t>less than 50 km in the north to more than 2</w:t>
      </w:r>
      <w:r w:rsidR="000C4596" w:rsidRPr="00F92245">
        <w:t>5</w:t>
      </w:r>
      <w:r w:rsidRPr="00F92245">
        <w:t>0 km in the central GBR, where the Capricorn Channel splits the shelf with a wide, southward drainage network, subparallel to the shelf</w:t>
      </w:r>
      <w:r w:rsidR="00FA4B4A" w:rsidRPr="00F92245">
        <w:t>. It narrows</w:t>
      </w:r>
      <w:r w:rsidR="00E9059C" w:rsidRPr="00F92245">
        <w:t xml:space="preserve"> again south of the Capricorn C</w:t>
      </w:r>
      <w:r w:rsidR="00FA4B4A" w:rsidRPr="00F92245">
        <w:t>hannel, to about 80 km in the vicinity of the Capricorn-Bunker Group of reefs</w:t>
      </w:r>
      <w:r w:rsidRPr="00F92245">
        <w:t xml:space="preserve">. </w:t>
      </w:r>
      <w:r w:rsidR="000C4596" w:rsidRPr="00F92245">
        <w:t>Some 3000 r</w:t>
      </w:r>
      <w:r w:rsidRPr="00F92245">
        <w:t xml:space="preserve">eefs </w:t>
      </w:r>
      <w:r w:rsidR="000C4596" w:rsidRPr="00F92245">
        <w:t xml:space="preserve">have </w:t>
      </w:r>
      <w:r w:rsidRPr="00F92245">
        <w:t>develop</w:t>
      </w:r>
      <w:r w:rsidR="000C4596" w:rsidRPr="00F92245">
        <w:t>ed</w:t>
      </w:r>
      <w:r w:rsidRPr="00F92245">
        <w:t xml:space="preserve"> along this shelf, affecting sediment distribution and composition </w:t>
      </w:r>
      <w:r w:rsidR="003C4BD6">
        <w:t>(</w:t>
      </w:r>
      <w:r w:rsidR="00341771" w:rsidRPr="00F92245">
        <w:fldChar w:fldCharType="begin">
          <w:fldData xml:space="preserve">PEVuZE5vdGU+PENpdGU+PEF1dGhvcj5IZWFwPC9BdXRob3I+PFllYXI+MTk5OTwvWWVhcj48UmVj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PEVuZE5vdGU+PENpdGU+PEF1dGhvcj5IZWFwPC9BdXRob3I+PFllYXI+MTk5OTwvWWVhcj48UmVj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341771" w:rsidRPr="00F92245">
        <w:fldChar w:fldCharType="separate"/>
      </w:r>
      <w:r w:rsidR="003E46A1">
        <w:rPr>
          <w:noProof/>
        </w:rPr>
        <w:t>Harris et al., 1990; Heap et al., 1999; Heap et al., 2002</w:t>
      </w:r>
      <w:r w:rsidR="00341771" w:rsidRPr="00F92245">
        <w:fldChar w:fldCharType="end"/>
      </w:r>
      <w:r w:rsidR="003C4BD6">
        <w:t>)</w:t>
      </w:r>
      <w:r w:rsidRPr="00F92245">
        <w:t xml:space="preserve"> and shelf circulation </w:t>
      </w:r>
      <w:r w:rsidR="003C4BD6">
        <w:t>(</w:t>
      </w:r>
      <w:r w:rsidR="00341771" w:rsidRPr="00F92245">
        <w:fldChar w:fldCharType="begin">
          <w:fldData xml:space="preserve">PEVuZE5vdGU+PENpdGU+PEF1dGhvcj5LaW5nPC9BdXRob3I+PFllYXI+MTk5NjwvWWVhcj48UmVj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PEVuZE5vdGU+PENpdGU+PEF1dGhvcj5LaW5nPC9BdXRob3I+PFllYXI+MTk5NjwvWWVhcj48UmVj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341771" w:rsidRPr="00F92245">
        <w:fldChar w:fldCharType="separate"/>
      </w:r>
      <w:r w:rsidR="003E46A1">
        <w:rPr>
          <w:noProof/>
        </w:rPr>
        <w:t>Wolanski et al., 1988; Wolanski, 1994; King and Wolanski, 1996; Luick et al., 2007</w:t>
      </w:r>
      <w:r w:rsidR="00341771" w:rsidRPr="00F92245">
        <w:fldChar w:fldCharType="end"/>
      </w:r>
      <w:r w:rsidR="003C4BD6">
        <w:t>)</w:t>
      </w:r>
      <w:r w:rsidRPr="00F92245">
        <w:t>.</w:t>
      </w:r>
      <w:r w:rsidR="000C4596" w:rsidRPr="00F92245">
        <w:t xml:space="preserve"> On</w:t>
      </w:r>
      <w:r w:rsidRPr="00F92245">
        <w:t xml:space="preserve"> the inner</w:t>
      </w:r>
      <w:r w:rsidR="000C4596" w:rsidRPr="00F92245">
        <w:t>-shelf</w:t>
      </w:r>
      <w:r w:rsidRPr="00F92245">
        <w:t xml:space="preserve">, terrigenous sediment wedges have been deposited during </w:t>
      </w:r>
      <w:proofErr w:type="spellStart"/>
      <w:r w:rsidRPr="00F92245">
        <w:t>highstands</w:t>
      </w:r>
      <w:proofErr w:type="spellEnd"/>
      <w:r w:rsidRPr="00F92245">
        <w:t xml:space="preserve"> </w:t>
      </w:r>
      <w:r w:rsidR="00CE05B2">
        <w:t>(</w:t>
      </w:r>
      <w:r w:rsidR="00341771" w:rsidRPr="00F92245">
        <w:fldChar w:fldCharType="begin"/>
      </w:r>
      <w:r w:rsidR="009C20A9">
        <w:instrText xml:space="preserve"> ADDIN EN.CITE &lt;EndNote&gt;&lt;Cite&gt;&lt;Author&gt;Larcombe&lt;/Author&gt;&lt;Year&gt;1998&lt;/Year&gt;&lt;RecNum&gt;60&lt;/RecNum&gt;&lt;DisplayText&gt;Larcombe and Carter, 1998&lt;/DisplayText&gt;&lt;record&gt;&lt;rec-number&gt;60&lt;/rec-number&gt;&lt;foreign-keys&gt;&lt;key app="EN" db-id="x5dasrs09vwsabepssyxweznptsx5t5avz9v" timestamp="0"&gt;60&lt;/key&gt;&lt;/foreign-keys&gt;&lt;ref-type name="Journal Article"&gt;17&lt;/ref-type&gt;&lt;contributors&gt;&lt;authors&gt;&lt;author&gt;Larcombe, P.&lt;/author&gt;&lt;author&gt;Carter, R. M.&lt;/author&gt;&lt;/authors&gt;&lt;/contributors&gt;&lt;titles&gt;&lt;title&gt;Sequence architecture during the Holocene transgression: an example from the Great Barrier Reef shelf, Australia&lt;/title&gt;&lt;secondary-title&gt;Sedimentary Geology&lt;/secondary-title&gt;&lt;/titles&gt;&lt;pages&gt;97-121&lt;/pages&gt;&lt;volume&gt;117&lt;/volume&gt;&lt;number&gt;1-2&lt;/number&gt;&lt;dates&gt;&lt;year&gt;1998&lt;/year&gt;&lt;/dates&gt;&lt;isbn&gt;0037-0738&lt;/isbn&gt;&lt;label&gt;LarcombeCarter_1998&lt;/label&gt;&lt;urls&gt;&lt;related-urls&gt;&lt;url&gt;&amp;lt;Go to ISI&amp;gt;://WOS:000073146400005&lt;/url&gt;&lt;/related-urls&gt;&lt;/urls&gt;&lt;/record&gt;&lt;/Cite&gt;&lt;/EndNote&gt;</w:instrText>
      </w:r>
      <w:r w:rsidR="00341771" w:rsidRPr="00F92245">
        <w:fldChar w:fldCharType="separate"/>
      </w:r>
      <w:r w:rsidR="004C77CB">
        <w:rPr>
          <w:noProof/>
        </w:rPr>
        <w:t>Larcombe and Carter, 1998</w:t>
      </w:r>
      <w:r w:rsidR="00341771" w:rsidRPr="00F92245">
        <w:fldChar w:fldCharType="end"/>
      </w:r>
      <w:r w:rsidR="00CE05B2">
        <w:t>)</w:t>
      </w:r>
      <w:r w:rsidR="003917D8" w:rsidRPr="00F92245">
        <w:t>,</w:t>
      </w:r>
      <w:r w:rsidRPr="00F92245">
        <w:t xml:space="preserve"> sourced mainly from coastal rivers. These terrigenous deposits transition into inter-</w:t>
      </w:r>
      <w:proofErr w:type="spellStart"/>
      <w:r w:rsidRPr="00F92245">
        <w:t>reefal</w:t>
      </w:r>
      <w:proofErr w:type="spellEnd"/>
      <w:r w:rsidRPr="00F92245">
        <w:t xml:space="preserve"> carbonate sediments and reef structures </w:t>
      </w:r>
      <w:r w:rsidR="000C4596" w:rsidRPr="00F92245">
        <w:t>o</w:t>
      </w:r>
      <w:r w:rsidRPr="00F92245">
        <w:t>n the mid</w:t>
      </w:r>
      <w:r w:rsidR="000C4596" w:rsidRPr="00F92245">
        <w:t>-</w:t>
      </w:r>
      <w:r w:rsidRPr="00F92245">
        <w:t xml:space="preserve"> and outer</w:t>
      </w:r>
      <w:r w:rsidR="000C4596" w:rsidRPr="00F92245">
        <w:t>-shelf</w:t>
      </w:r>
      <w:r w:rsidR="0091467B" w:rsidRPr="00F92245">
        <w:t xml:space="preserve"> </w:t>
      </w:r>
      <w:r w:rsidR="00CE05B2">
        <w:t>(</w:t>
      </w:r>
      <w:r w:rsidR="00222461" w:rsidRPr="00F92245">
        <w:fldChar w:fldCharType="begin"/>
      </w:r>
      <w:r w:rsidR="003E46A1">
        <w:instrText xml:space="preserve"> ADDIN EN.CITE &lt;EndNote&gt;&lt;Cite&gt;&lt;Author&gt;Harris&lt;/Author&gt;&lt;Year&gt;1990&lt;/Year&gt;&lt;RecNum&gt;106&lt;/RecNum&gt;&lt;DisplayText&gt;Scoffin and Tudhope, 1985; 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Cite&gt;&lt;Author&gt;Scoffin&lt;/Author&gt;&lt;Year&gt;1985&lt;/Year&gt;&lt;RecNum&gt;128&lt;/RecNum&gt;&lt;record&gt;&lt;rec-number&gt;128&lt;/rec-number&gt;&lt;foreign-keys&gt;&lt;key app="EN" db-id="x5dasrs09vwsabepssyxweznptsx5t5avz9v" timestamp="1537135029"&gt;128&lt;/key&gt;&lt;/foreign-keys&gt;&lt;ref-type name="Journal Article"&gt;17&lt;/ref-type&gt;&lt;contributors&gt;&lt;authors&gt;&lt;author&gt;Scoffin, Terence P&lt;/author&gt;&lt;author&gt;Tudhope, Alexander W&lt;/author&gt;&lt;/authors&gt;&lt;/contributors&gt;&lt;titles&gt;&lt;title&gt;Sedimentary environments of the central region of the Great Barrier Reef of Australia&lt;/title&gt;&lt;secondary-title&gt;Coral Reefs&lt;/secondary-title&gt;&lt;/titles&gt;&lt;periodical&gt;&lt;full-title&gt;Coral Reefs&lt;/full-title&gt;&lt;/periodical&gt;&lt;pages&gt;81-93&lt;/pages&gt;&lt;volume&gt;4&lt;/volume&gt;&lt;number&gt;2&lt;/number&gt;&lt;dates&gt;&lt;year&gt;1985&lt;/year&gt;&lt;/dates&gt;&lt;isbn&gt;0722-4028&lt;/isbn&gt;&lt;urls&gt;&lt;/urls&gt;&lt;/record&gt;&lt;/Cite&gt;&lt;/EndNote&gt;</w:instrText>
      </w:r>
      <w:r w:rsidR="00222461" w:rsidRPr="00F92245">
        <w:fldChar w:fldCharType="separate"/>
      </w:r>
      <w:r w:rsidR="003E46A1">
        <w:rPr>
          <w:noProof/>
        </w:rPr>
        <w:t>Scoffin and Tudhope, 1985; Harris et al., 1990</w:t>
      </w:r>
      <w:r w:rsidR="00222461" w:rsidRPr="00F92245">
        <w:fldChar w:fldCharType="end"/>
      </w:r>
      <w:r w:rsidR="00CE05B2">
        <w:t>)</w:t>
      </w:r>
      <w:r w:rsidR="00222461" w:rsidRPr="00F92245">
        <w:t>.</w:t>
      </w:r>
      <w:r w:rsidR="00416E9D">
        <w:t xml:space="preserve"> </w:t>
      </w:r>
    </w:p>
    <w:p w14:paraId="142EC1C4" w14:textId="5805D433" w:rsidR="007A68F4" w:rsidRPr="00F92245" w:rsidRDefault="004C5D9B">
      <w:pPr>
        <w:spacing w:before="180" w:after="180" w:line="480" w:lineRule="auto"/>
      </w:pPr>
      <w:r w:rsidRPr="00F92245">
        <w:t xml:space="preserve">The mid- and outer-shelf are dominated by carbonate mud and sand, and the prominent reef structures are interrupted by inter-reef channels </w:t>
      </w:r>
      <w:r w:rsidR="003917D8" w:rsidRPr="00F92245">
        <w:t xml:space="preserve">connecting </w:t>
      </w:r>
      <w:r w:rsidRPr="00F92245">
        <w:t xml:space="preserve">to the upper continental slope. In the north, </w:t>
      </w:r>
      <w:r w:rsidRPr="00CB0B58">
        <w:t xml:space="preserve">these channels connect to the heads of the </w:t>
      </w:r>
      <w:r w:rsidR="00BA0A9B">
        <w:t xml:space="preserve">numerous </w:t>
      </w:r>
      <w:r w:rsidRPr="00CB0B58">
        <w:t xml:space="preserve">canyons </w:t>
      </w:r>
      <w:r w:rsidR="00CB0B58">
        <w:t xml:space="preserve">incising the continental slope </w:t>
      </w:r>
      <w:r w:rsidR="00CE05B2">
        <w:t>(</w:t>
      </w:r>
      <w:r w:rsidR="00B54024" w:rsidRPr="00F92245">
        <w:fldChar w:fldCharType="begin"/>
      </w:r>
      <w:r w:rsidR="009C20A9">
        <w:instrText xml:space="preserve"> ADDIN EN.CITE &lt;EndNote&gt;&lt;Cite&gt;&lt;Author&gt;Puga-Bernabéu&lt;/Author&gt;&lt;Year&gt;2013&lt;/Year&gt;&lt;RecNum&gt;107&lt;/RecNum&gt;&lt;DisplayText&gt;Puga-Bernabéu et al., 2013&lt;/DisplayText&gt;&lt;record&gt;&lt;rec-number&gt;107&lt;/rec-number&gt;&lt;foreign-keys&gt;&lt;key app="EN" db-id="x5dasrs09vwsabepssyxweznptsx5t5avz9v" timestamp="0"&gt;107&lt;/key&gt;&lt;/foreign-keys&gt;&lt;ref-type name="Journal Article"&gt;17&lt;/ref-type&gt;&lt;contributors&gt;&lt;authors&gt;&lt;author&gt;Puga-Bernabéu, Ángel&lt;/author&gt;&lt;author&gt;Webster, Jody M&lt;/author&gt;&lt;author&gt;Beaman, Robin J&lt;/author&gt;&lt;author&gt;Guilbaud, Vincent&lt;/author&gt;&lt;/authors&gt;&lt;/contributors&gt;&lt;titles&gt;&lt;title&gt;Variation in canyon morphology on the Great Barrier Reef margin, north-eastern Australia: the influence of slope and barrier reefs&lt;/title&gt;&lt;secondary-title&gt;Geomorphology&lt;/secondary-title&gt;&lt;/titles&gt;&lt;pages&gt;35-50&lt;/pages&gt;&lt;volume&gt;191&lt;/volume&gt;&lt;dates&gt;&lt;year&gt;2013&lt;/year&gt;&lt;/dates&gt;&lt;isbn&gt;0169-555X&lt;/isbn&gt;&lt;urls&gt;&lt;/urls&gt;&lt;/record&gt;&lt;/Cite&gt;&lt;/EndNote&gt;</w:instrText>
      </w:r>
      <w:r w:rsidR="00B54024" w:rsidRPr="00F92245">
        <w:fldChar w:fldCharType="separate"/>
      </w:r>
      <w:r w:rsidR="004C77CB">
        <w:rPr>
          <w:noProof/>
        </w:rPr>
        <w:t>Puga-Bernabéu et al., 2013</w:t>
      </w:r>
      <w:r w:rsidR="00B54024" w:rsidRPr="00F92245">
        <w:fldChar w:fldCharType="end"/>
      </w:r>
      <w:r w:rsidR="00CE05B2">
        <w:t>)</w:t>
      </w:r>
      <w:r w:rsidR="00B54024" w:rsidRPr="00F92245">
        <w:t>.</w:t>
      </w:r>
      <w:r w:rsidRPr="00F92245">
        <w:t xml:space="preserve"> Some of these channels are remainders of lowstand fluvial deposition and are filled </w:t>
      </w:r>
      <w:del w:id="248" w:author="Gus Hinestrosa" w:date="2018-09-19T15:57:00Z">
        <w:r w:rsidRPr="00F92245" w:rsidDel="003F601D">
          <w:delText xml:space="preserve">by </w:delText>
        </w:r>
      </w:del>
      <w:ins w:id="249" w:author="Gus Hinestrosa" w:date="2018-09-19T15:57:00Z">
        <w:r w:rsidR="003F601D">
          <w:t>with</w:t>
        </w:r>
        <w:r w:rsidR="003F601D" w:rsidRPr="00F92245">
          <w:t xml:space="preserve"> </w:t>
        </w:r>
      </w:ins>
      <w:r w:rsidRPr="00F92245">
        <w:t xml:space="preserve">terrigenous </w:t>
      </w:r>
      <w:del w:id="250" w:author="Gus Hinestrosa" w:date="2018-09-19T15:57:00Z">
        <w:r w:rsidRPr="00F92245" w:rsidDel="003F601D">
          <w:delText xml:space="preserve">sands </w:delText>
        </w:r>
      </w:del>
      <w:ins w:id="251" w:author="Gus Hinestrosa" w:date="2018-09-19T15:57:00Z">
        <w:r w:rsidR="003F601D">
          <w:t>sediments</w:t>
        </w:r>
        <w:r w:rsidR="003F601D" w:rsidRPr="00F92245">
          <w:t xml:space="preserve"> </w:t>
        </w:r>
      </w:ins>
      <w:r w:rsidR="00CE05B2">
        <w:t>(</w:t>
      </w:r>
      <w:r w:rsidR="00B54024" w:rsidRPr="00F92245">
        <w:fldChar w:fldCharType="begin">
          <w:fldData xml:space="preserve">PEVuZE5vdGU+PENpdGU+PEF1dGhvcj5GaWVsZGluZzwvQXV0aG9yPjxZZWFyPjIwMDM8L1llYXI+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PEVuZE5vdGU+PENpdGU+PEF1dGhvcj5GaWVsZGluZzwvQXV0aG9yPjxZZWFyPjIwMDM8L1llYXI+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r w:rsidR="00B54024" w:rsidRPr="00F92245">
        <w:fldChar w:fldCharType="separate"/>
      </w:r>
      <w:r w:rsidR="003E46A1">
        <w:rPr>
          <w:noProof/>
        </w:rPr>
        <w:t>Johnson et al., 1982; Fielding et al., 2003; Ryan et al., 2007</w:t>
      </w:r>
      <w:r w:rsidR="00B54024" w:rsidRPr="00F92245">
        <w:fldChar w:fldCharType="end"/>
      </w:r>
      <w:r w:rsidR="00CE05B2">
        <w:t>)</w:t>
      </w:r>
      <w:r w:rsidRPr="00F92245">
        <w:t>. At the shelf</w:t>
      </w:r>
      <w:ins w:id="252" w:author="Gus Hinestrosa" w:date="2018-09-08T20:46:00Z">
        <w:r w:rsidR="002E790C">
          <w:t xml:space="preserve"> margin</w:t>
        </w:r>
      </w:ins>
      <w:del w:id="253" w:author="Gus Hinestrosa" w:date="2018-09-08T20:46:00Z">
        <w:r w:rsidRPr="00F92245" w:rsidDel="002E790C">
          <w:delText>-edge</w:delText>
        </w:r>
      </w:del>
      <w:r w:rsidRPr="00F92245">
        <w:t xml:space="preserve">, extensive drowned lowstand and early transgressive reefs have developed </w:t>
      </w:r>
      <w:r w:rsidR="00CE05B2">
        <w:t>(</w:t>
      </w:r>
      <w:r w:rsidR="003F4994" w:rsidRPr="00F92245">
        <w:fldChar w:fldCharType="begin">
          <w:fldData xml:space="preserve">PEVuZE5vdGU+PENpdGU+PEF1dGhvcj5CZWFtYW48L0F1dGhvcj48WWVhcj4yMDA4PC9ZZWFyPjxS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PEVuZE5vdGU+PENpdGU+PEF1dGhvcj5CZWFtYW48L0F1dGhvcj48WWVhcj4yMDA4PC9ZZWFyPjxS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3F4994" w:rsidRPr="00F92245">
        <w:fldChar w:fldCharType="separate"/>
      </w:r>
      <w:r w:rsidR="003E46A1">
        <w:rPr>
          <w:noProof/>
        </w:rPr>
        <w:t>Beaman et al., 2008; Abbey et al., 2011; Hinestrosa et al., 2014; Hinestrosa et al., 2016</w:t>
      </w:r>
      <w:r w:rsidR="003F4994" w:rsidRPr="00F92245">
        <w:fldChar w:fldCharType="end"/>
      </w:r>
      <w:r w:rsidR="00CE05B2">
        <w:t>)</w:t>
      </w:r>
      <w:r w:rsidRPr="00F92245">
        <w:t>. At the foot of these</w:t>
      </w:r>
      <w:r w:rsidR="000C4596" w:rsidRPr="00F92245">
        <w:t xml:space="preserve"> shelf-edge reefs</w:t>
      </w:r>
      <w:r w:rsidRPr="00F92245">
        <w:t xml:space="preserve">, on the upper-slope are mixed siliciclastic-carbonate deposits </w:t>
      </w:r>
      <w:r w:rsidR="00CE05B2">
        <w:t>(</w:t>
      </w:r>
      <w:r w:rsidR="000D42B2" w:rsidRPr="00F92245">
        <w:fldChar w:fldCharType="begin">
          <w:fldData xml:space="preserve">PEVuZE5vdGU+PENpdGU+PEF1dGhvcj5Cb3N0b2NrPC9BdXRob3I+PFllYXI+MjAwOTwvWWVhcj48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PEVuZE5vdGU+PENpdGU+PEF1dGhvcj5Cb3N0b2NrPC9BdXRob3I+PFllYXI+MjAwOTwvWWVhcj48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0D42B2" w:rsidRPr="00F92245">
        <w:fldChar w:fldCharType="separate"/>
      </w:r>
      <w:r w:rsidR="003E46A1">
        <w:rPr>
          <w:noProof/>
        </w:rPr>
        <w:t xml:space="preserve">Page and Dickens, 2005; Bostock et al., 2009; </w:t>
      </w:r>
      <w:r w:rsidR="003E46A1">
        <w:rPr>
          <w:noProof/>
        </w:rPr>
        <w:lastRenderedPageBreak/>
        <w:t>Harper et al., 2015</w:t>
      </w:r>
      <w:r w:rsidR="000D42B2" w:rsidRPr="00F92245">
        <w:fldChar w:fldCharType="end"/>
      </w:r>
      <w:r w:rsidR="00CE05B2">
        <w:t>)</w:t>
      </w:r>
      <w:r w:rsidRPr="00F92245">
        <w:t xml:space="preserve"> thinning towards the </w:t>
      </w:r>
      <w:r w:rsidR="000C4596" w:rsidRPr="00F92245">
        <w:t xml:space="preserve">adjacent deep </w:t>
      </w:r>
      <w:r w:rsidRPr="00F92245">
        <w:t>basin.</w:t>
      </w:r>
    </w:p>
    <w:p w14:paraId="60CC3E83" w14:textId="4345CF87" w:rsidR="007A68F4" w:rsidRPr="00F92245" w:rsidRDefault="004C5D9B">
      <w:pPr>
        <w:spacing w:before="180" w:after="180" w:line="480" w:lineRule="auto"/>
      </w:pPr>
      <w:r w:rsidRPr="00F92245">
        <w:t xml:space="preserve">The GBR shelf is influenced by the circulation of the South Equatorial Current and </w:t>
      </w:r>
      <w:r w:rsidR="00F12E81" w:rsidRPr="00F92245">
        <w:t xml:space="preserve">its </w:t>
      </w:r>
      <w:r w:rsidRPr="00F92245">
        <w:t>northward and southward branches</w:t>
      </w:r>
      <w:r w:rsidR="000C4596" w:rsidRPr="00F92245">
        <w:t xml:space="preserve"> </w:t>
      </w:r>
      <w:r w:rsidR="00F12E81" w:rsidRPr="00F92245">
        <w:t>along</w:t>
      </w:r>
      <w:r w:rsidR="000C4596" w:rsidRPr="00F92245">
        <w:t xml:space="preserve"> the GBR shelf</w:t>
      </w:r>
      <w:r w:rsidR="00F12E81" w:rsidRPr="00F92245">
        <w:t>:</w:t>
      </w:r>
      <w:r w:rsidRPr="00F92245">
        <w:t xml:space="preserve"> the </w:t>
      </w:r>
      <w:proofErr w:type="spellStart"/>
      <w:r w:rsidRPr="00F92245">
        <w:t>Hiri</w:t>
      </w:r>
      <w:proofErr w:type="spellEnd"/>
      <w:r w:rsidRPr="00F92245">
        <w:t xml:space="preserve"> Current and East Australia Current. The </w:t>
      </w:r>
      <w:r w:rsidR="000B7762" w:rsidRPr="00F92245">
        <w:t xml:space="preserve">latter </w:t>
      </w:r>
      <w:r w:rsidRPr="00F92245">
        <w:t>impinges obliquely on the northern</w:t>
      </w:r>
      <w:r w:rsidR="00D6304C" w:rsidRPr="00F92245">
        <w:t>-c</w:t>
      </w:r>
      <w:r w:rsidRPr="00F92245">
        <w:t xml:space="preserve">entral GBR </w:t>
      </w:r>
      <w:r w:rsidR="00CE05B2">
        <w:t>(</w:t>
      </w:r>
      <w:r w:rsidR="000B7762" w:rsidRPr="00F92245">
        <w:fldChar w:fldCharType="begin"/>
      </w:r>
      <w:r w:rsidR="009C20A9">
        <w:instrText xml:space="preserve"> ADDIN EN.CITE &lt;EndNote&gt;&lt;Cite&gt;&lt;Author&gt;Ridgway&lt;/Author&gt;&lt;Year&gt;2003&lt;/Year&gt;&lt;RecNum&gt;84&lt;/RecNum&gt;&lt;DisplayText&gt;Ridgway and Dunn, 2003&lt;/DisplayText&gt;&lt;record&gt;&lt;rec-number&gt;84&lt;/rec-number&gt;&lt;foreign-keys&gt;&lt;key app="EN" db-id="x5dasrs09vwsabepssyxweznptsx5t5avz9v" timestamp="0"&gt;84&lt;/key&gt;&lt;/foreign-keys&gt;&lt;ref-type name="Journal Article"&gt;17&lt;/ref-type&gt;&lt;contributors&gt;&lt;authors&gt;&lt;author&gt;Ridgway, K. R.&lt;/author&gt;&lt;author&gt;Dunn, J. R.&lt;/author&gt;&lt;/authors&gt;&lt;/contributors&gt;&lt;titles&gt;&lt;title&gt;Mesoscale structure of the mean East Australian Current System and its relationship with topography&lt;/title&gt;&lt;secondary-title&gt;Progress in Oceanography&lt;/secondary-title&gt;&lt;/titles&gt;&lt;pages&gt;189-222&lt;/pages&gt;&lt;volume&gt;56&lt;/volume&gt;&lt;number&gt;2&lt;/number&gt;&lt;dates&gt;&lt;year&gt;2003&lt;/year&gt;&lt;/dates&gt;&lt;isbn&gt;0079-6611&lt;/isbn&gt;&lt;label&gt;Ridgway_2003&lt;/label&gt;&lt;urls&gt;&lt;related-urls&gt;&lt;url&gt;http://www.sciencedirect.com/science/article/pii/S0079661103000041&lt;/url&gt;&lt;/related-urls&gt;&lt;/urls&gt;&lt;/record&gt;&lt;/Cite&gt;&lt;/EndNote&gt;</w:instrText>
      </w:r>
      <w:r w:rsidR="000B7762" w:rsidRPr="00F92245">
        <w:fldChar w:fldCharType="separate"/>
      </w:r>
      <w:r w:rsidR="004C77CB">
        <w:rPr>
          <w:noProof/>
        </w:rPr>
        <w:t>Ridgway and Dunn, 2003</w:t>
      </w:r>
      <w:r w:rsidR="000B7762" w:rsidRPr="00F92245">
        <w:fldChar w:fldCharType="end"/>
      </w:r>
      <w:r w:rsidR="00CE05B2">
        <w:t>)</w:t>
      </w:r>
      <w:r w:rsidRPr="00F92245">
        <w:t xml:space="preserve"> </w:t>
      </w:r>
      <w:r w:rsidR="00F12E81" w:rsidRPr="00F92245">
        <w:t xml:space="preserve">affecting </w:t>
      </w:r>
      <w:r w:rsidRPr="00F92245">
        <w:t xml:space="preserve">intra-shelf circulation </w:t>
      </w:r>
      <w:r w:rsidR="00CE05B2">
        <w:t>(</w:t>
      </w:r>
      <w:r w:rsidR="000B7762" w:rsidRPr="00F92245">
        <w:fldChar w:fldCharType="begin"/>
      </w:r>
      <w:r w:rsidR="009C20A9">
        <w:instrText xml:space="preserve"> ADDIN EN.CITE &lt;EndNote&gt;&lt;Cite&gt;&lt;Author&gt;Andrews&lt;/Author&gt;&lt;Year&gt;1989&lt;/Year&gt;&lt;RecNum&gt;7&lt;/RecNum&gt;&lt;DisplayText&gt;Andrews and Clegg, 1989; Brinkman et al., 2002&lt;/DisplayText&gt;&lt;record&gt;&lt;rec-number&gt;7&lt;/rec-number&gt;&lt;foreign-keys&gt;&lt;key app="EN" db-id="x5dasrs09vwsabepssyxweznptsx5t5avz9v" timestamp="0"&gt;7&lt;/key&gt;&lt;/foreign-keys&gt;&lt;ref-type name="Journal Article"&gt;17&lt;/ref-type&gt;&lt;contributors&gt;&lt;authors&gt;&lt;author&gt;Andrews, John C.&lt;/author&gt;&lt;author&gt;Clegg, Siobhan&lt;/author&gt;&lt;/authors&gt;&lt;/contributors&gt;&lt;titles&gt;&lt;title&gt;Coral Sea circulation and transport deduced from modal information models&lt;/title&gt;&lt;secondary-title&gt;Deep Sea Research Part A. Oceanographic Research Papers&lt;/secondary-title&gt;&lt;/titles&gt;&lt;pages&gt;957-974&lt;/pages&gt;&lt;volume&gt;36&lt;/volume&gt;&lt;number&gt;6&lt;/number&gt;&lt;dates&gt;&lt;year&gt;1989&lt;/year&gt;&lt;/dates&gt;&lt;isbn&gt;0198-0149&lt;/isbn&gt;&lt;label&gt;Andrews_1989&lt;/label&gt;&lt;urls&gt;&lt;related-urls&gt;&lt;url&gt;http://www.sciencedirect.com/science/article/pii/019801498990037X&lt;/url&gt;&lt;/related-urls&gt;&lt;/urls&gt;&lt;/record&gt;&lt;/Cite&gt;&lt;Cite&gt;&lt;Author&gt;Brinkman&lt;/Author&gt;&lt;Year&gt;2002&lt;/Year&gt;&lt;RecNum&gt;17&lt;/RecNum&gt;&lt;record&gt;&lt;rec-number&gt;17&lt;/rec-number&gt;&lt;foreign-keys&gt;&lt;key app="EN" db-id="x5dasrs09vwsabepssyxweznptsx5t5avz9v" timestamp="0"&gt;17&lt;/key&gt;&lt;/foreign-keys&gt;&lt;ref-type name="Journal Article"&gt;17&lt;/ref-type&gt;&lt;contributors&gt;&lt;authors&gt;&lt;author&gt;Brinkman, R.&lt;/author&gt;&lt;author&gt;Wolanski, E.&lt;/author&gt;&lt;author&gt;Deleersnijder, E.&lt;/author&gt;&lt;author&gt;McAllister, F.&lt;/author&gt;&lt;author&gt;Skirving, W.&lt;/author&gt;&lt;/authors&gt;&lt;/contributors&gt;&lt;titles&gt;&lt;title&gt;Oceanic inflow from the Coral Sea into the Great Barrier Reef&lt;/title&gt;&lt;secondary-title&gt;Estuarine Coastal and Shelf Science&lt;/secondary-title&gt;&lt;/titles&gt;&lt;pages&gt;655-668&lt;/pages&gt;&lt;volume&gt;54&lt;/volume&gt;&lt;number&gt;4&lt;/number&gt;&lt;dates&gt;&lt;year&gt;2002&lt;/year&gt;&lt;/dates&gt;&lt;isbn&gt;0272-7714&lt;/isbn&gt;&lt;label&gt;Brinkman_2002&lt;/label&gt;&lt;urls&gt;&lt;related-urls&gt;&lt;url&gt;&amp;lt;Go to ISI&amp;gt;://WOS:000176947700002&lt;/url&gt;&lt;/related-urls&gt;&lt;/urls&gt;&lt;/record&gt;&lt;/Cite&gt;&lt;/EndNote&gt;</w:instrText>
      </w:r>
      <w:r w:rsidR="000B7762" w:rsidRPr="00F92245">
        <w:fldChar w:fldCharType="separate"/>
      </w:r>
      <w:r w:rsidR="004C77CB">
        <w:rPr>
          <w:noProof/>
        </w:rPr>
        <w:t>Andrews and Clegg, 1989; Brinkman et al., 2002</w:t>
      </w:r>
      <w:r w:rsidR="000B7762" w:rsidRPr="00F92245">
        <w:fldChar w:fldCharType="end"/>
      </w:r>
      <w:r w:rsidR="00CE05B2">
        <w:t>)</w:t>
      </w:r>
      <w:r w:rsidRPr="00F92245">
        <w:t xml:space="preserve">. The GBR is also affected by </w:t>
      </w:r>
      <w:proofErr w:type="spellStart"/>
      <w:r w:rsidRPr="00F92245">
        <w:t>mesotidal</w:t>
      </w:r>
      <w:proofErr w:type="spellEnd"/>
      <w:r w:rsidRPr="00F92245">
        <w:t xml:space="preserve"> </w:t>
      </w:r>
      <w:r w:rsidR="009747D2" w:rsidRPr="00F92245">
        <w:t xml:space="preserve">currents </w:t>
      </w:r>
      <w:r w:rsidR="00CE05B2">
        <w:t>(</w:t>
      </w:r>
      <w:r w:rsidR="000B7762" w:rsidRPr="00F92245">
        <w:fldChar w:fldCharType="begin"/>
      </w:r>
      <w:r w:rsidR="003E46A1">
        <w:instrText xml:space="preserve"> ADDIN EN.CITE &lt;EndNote&gt;&lt;Cite&gt;&lt;Author&gt;Hopley&lt;/Author&gt;&lt;Year&gt;2006&lt;/Year&gt;&lt;RecNum&gt;49&lt;/RecNum&gt;&lt;DisplayText&gt;Wolanski, 1994; Hopley, 2006&lt;/DisplayText&gt;&lt;record&gt;&lt;rec-number&gt;49&lt;/rec-number&gt;&lt;foreign-keys&gt;&lt;key app="EN" db-id="x5dasrs09vwsabepssyxweznptsx5t5avz9v" timestamp="0"&gt;49&lt;/key&gt;&lt;/foreign-keys&gt;&lt;ref-type name="Journal Article"&gt;17&lt;/ref-type&gt;&lt;contributors&gt;&lt;authors&gt;&lt;author&gt;Hopley, D.&lt;/author&gt;&lt;/authors&gt;&lt;/contributors&gt;&lt;titles&gt;&lt;title&gt;Coral reef growth on the shelf margin of the Great Barrier Reef with special reference to the Pompey Complex&lt;/title&gt;&lt;secondary-title&gt;Journal of Coastal Research&lt;/secondary-title&gt;&lt;/titles&gt;&lt;pages&gt;150-174&lt;/pages&gt;&lt;volume&gt;22&lt;/volume&gt;&lt;number&gt;1&lt;/number&gt;&lt;dates&gt;&lt;year&gt;2006&lt;/year&gt;&lt;/dates&gt;&lt;isbn&gt;0749-0208&lt;/isbn&gt;&lt;label&gt;Hopley_2006&lt;/label&gt;&lt;urls&gt;&lt;related-urls&gt;&lt;url&gt;&amp;lt;Go to ISI&amp;gt;://WOS:000234837800012&lt;/url&gt;&lt;/related-urls&gt;&lt;/urls&gt;&lt;/record&gt;&lt;/Cite&gt;&lt;Cite&gt;&lt;Author&gt;Wolanski&lt;/Author&gt;&lt;Year&gt;1994&lt;/Year&gt;&lt;RecNum&gt;96&lt;/RecNum&gt;&lt;record&gt;&lt;rec-number&gt;96&lt;/rec-number&gt;&lt;foreign-keys&gt;&lt;key app="EN" db-id="x5dasrs09vwsabepssyxweznptsx5t5avz9v" timestamp="0"&gt;96&lt;/key&gt;&lt;/foreign-keys&gt;&lt;ref-type name="Book"&gt;6&lt;/ref-type&gt;&lt;contributors&gt;&lt;authors&gt;&lt;author&gt;Wolanski, E.&lt;/author&gt;&lt;/authors&gt;&lt;/contributors&gt;&lt;titles&gt;&lt;title&gt;Physical oceanographic processes of the Great Barrier Reef&lt;/title&gt;&lt;/titles&gt;&lt;pages&gt;1994&lt;/pages&gt;&lt;dates&gt;&lt;year&gt;1994&lt;/year&gt;&lt;/dates&gt;&lt;pub-location&gt;London&lt;/pub-location&gt;&lt;publisher&gt;CRC Press Inc.&lt;/publisher&gt;&lt;isbn&gt;0-8493-8047-2&lt;/isbn&gt;&lt;label&gt;Wolanski_1994&lt;/label&gt;&lt;urls&gt;&lt;/urls&gt;&lt;custom3&gt;book&lt;/custom3&gt;&lt;/record&gt;&lt;/Cite&gt;&lt;/EndNote&gt;</w:instrText>
      </w:r>
      <w:r w:rsidR="000B7762" w:rsidRPr="00F92245">
        <w:fldChar w:fldCharType="separate"/>
      </w:r>
      <w:r w:rsidR="003E46A1">
        <w:rPr>
          <w:noProof/>
        </w:rPr>
        <w:t>Wolanski, 1994; Hopley, 2006</w:t>
      </w:r>
      <w:r w:rsidR="000B7762" w:rsidRPr="00F92245">
        <w:fldChar w:fldCharType="end"/>
      </w:r>
      <w:r w:rsidR="00CE05B2">
        <w:t>)</w:t>
      </w:r>
      <w:r w:rsidRPr="00F92245">
        <w:t xml:space="preserve">, which </w:t>
      </w:r>
      <w:r w:rsidR="000B7762" w:rsidRPr="00F92245">
        <w:t>enhance</w:t>
      </w:r>
      <w:r w:rsidRPr="00F92245">
        <w:t xml:space="preserve"> intra-shelf circulation and </w:t>
      </w:r>
      <w:r w:rsidR="000B7762" w:rsidRPr="00F92245">
        <w:t>affect</w:t>
      </w:r>
      <w:r w:rsidR="00387C18" w:rsidRPr="00F92245">
        <w:t xml:space="preserve"> </w:t>
      </w:r>
      <w:r w:rsidRPr="00F92245">
        <w:t xml:space="preserve">morphology </w:t>
      </w:r>
      <w:r w:rsidR="00CE05B2">
        <w:t>(</w:t>
      </w:r>
      <w:r w:rsidR="000B7762" w:rsidRPr="00F92245">
        <w:fldChar w:fldCharType="begin"/>
      </w:r>
      <w:r w:rsidR="00C53B66">
        <w:instrText xml:space="preserve"> ADDIN EN.CITE &lt;EndNote&gt;&lt;Cite&gt;&lt;Author&gt;Harris&lt;/Author&gt;&lt;Year&gt;2005&lt;/Year&gt;&lt;RecNum&gt;42&lt;/RecNum&gt;&lt;DisplayText&gt;Harris et al., 2005; Hopley, 2006&lt;/DisplayText&gt;&lt;record&gt;&lt;rec-number&gt;42&lt;/rec-number&gt;&lt;foreign-keys&gt;&lt;key app="EN" db-id="x5dasrs09vwsabepssyxweznptsx5t5avz9v" timestamp="0"&gt;42&lt;/key&gt;&lt;/foreign-keys&gt;&lt;ref-type name="Journal Article"&gt;17&lt;/ref-type&gt;&lt;contributors&gt;&lt;authors&gt;&lt;author&gt;Harris, P. T.&lt;/author&gt;&lt;author&gt;Heap, A.&lt;/author&gt;&lt;author&gt;Passlow, V.&lt;/author&gt;&lt;author&gt;Hughes, M.&lt;/author&gt;&lt;author&gt;Daniell, J.&lt;/author&gt;&lt;author&gt;Hemer, M.&lt;/author&gt;&lt;author&gt;Anderson, O.&lt;/author&gt;&lt;/authors&gt;&lt;/contributors&gt;&lt;titles&gt;&lt;title&gt;Tidally incised valleys on tropical carbonate shelves: An example from the northern Great Barrier Reef, Australia&lt;/title&gt;&lt;secondary-title&gt;Marine Geology&lt;/secondary-title&gt;&lt;/titles&gt;&lt;periodical&gt;&lt;full-title&gt;Marine Geology&lt;/full-title&gt;&lt;/periodical&gt;&lt;pages&gt;181-204&lt;/pages&gt;&lt;volume&gt;220&lt;/volume&gt;&lt;number&gt;1-4&lt;/number&gt;&lt;dates&gt;&lt;year&gt;2005&lt;/year&gt;&lt;/dates&gt;&lt;isbn&gt;0025-3227&lt;/isbn&gt;&lt;label&gt;Harris_2005&lt;/label&gt;&lt;urls&gt;&lt;related-urls&gt;&lt;url&gt;&amp;lt;Go to ISI&amp;gt;://WOS:000232677900010&lt;/url&gt;&lt;/related-urls&gt;&lt;/urls&gt;&lt;/record&gt;&lt;/Cite&gt;&lt;Cite&gt;&lt;Author&gt;Hopley&lt;/Author&gt;&lt;Year&gt;2006&lt;/Year&gt;&lt;RecNum&gt;49&lt;/RecNum&gt;&lt;record&gt;&lt;rec-number&gt;49&lt;/rec-number&gt;&lt;foreign-keys&gt;&lt;key app="EN" db-id="x5dasrs09vwsabepssyxweznptsx5t5avz9v" timestamp="0"&gt;49&lt;/key&gt;&lt;/foreign-keys&gt;&lt;ref-type name="Journal Article"&gt;17&lt;/ref-type&gt;&lt;contributors&gt;&lt;authors&gt;&lt;author&gt;Hopley, D.&lt;/author&gt;&lt;/authors&gt;&lt;/contributors&gt;&lt;titles&gt;&lt;title&gt;Coral reef growth on the shelf margin of the Great Barrier Reef with special reference to the Pompey Complex&lt;/title&gt;&lt;secondary-title&gt;Journal of Coastal Research&lt;/secondary-title&gt;&lt;/titles&gt;&lt;pages&gt;150-174&lt;/pages&gt;&lt;volume&gt;22&lt;/volume&gt;&lt;number&gt;1&lt;/number&gt;&lt;dates&gt;&lt;year&gt;2006&lt;/year&gt;&lt;/dates&gt;&lt;isbn&gt;0749-0208&lt;/isbn&gt;&lt;label&gt;Hopley_2006&lt;/label&gt;&lt;urls&gt;&lt;related-urls&gt;&lt;url&gt;&amp;lt;Go to ISI&amp;gt;://WOS:000234837800012&lt;/url&gt;&lt;/related-urls&gt;&lt;/urls&gt;&lt;/record&gt;&lt;/Cite&gt;&lt;/EndNote&gt;</w:instrText>
      </w:r>
      <w:r w:rsidR="000B7762" w:rsidRPr="00F92245">
        <w:fldChar w:fldCharType="separate"/>
      </w:r>
      <w:r w:rsidR="004C77CB">
        <w:rPr>
          <w:noProof/>
        </w:rPr>
        <w:t>Harris et al., 2005; Hopley, 2006</w:t>
      </w:r>
      <w:r w:rsidR="000B7762" w:rsidRPr="00F92245">
        <w:fldChar w:fldCharType="end"/>
      </w:r>
      <w:r w:rsidR="00CE05B2">
        <w:t>)</w:t>
      </w:r>
      <w:r w:rsidRPr="00F92245">
        <w:t xml:space="preserve">. </w:t>
      </w:r>
      <w:del w:id="254" w:author="Gus Hinestrosa" w:date="2018-09-19T15:59:00Z">
        <w:r w:rsidRPr="00F92245" w:rsidDel="0032453E">
          <w:delText>Dominant winds</w:delText>
        </w:r>
      </w:del>
      <w:ins w:id="255" w:author="Gus Hinestrosa" w:date="2018-09-19T15:59:00Z">
        <w:r w:rsidR="0032453E">
          <w:t>Cyclone-driven surface currents</w:t>
        </w:r>
      </w:ins>
      <w:r w:rsidRPr="00F92245">
        <w:t xml:space="preserve"> and </w:t>
      </w:r>
      <w:del w:id="256" w:author="Gus Hinestrosa" w:date="2018-09-19T15:59:00Z">
        <w:r w:rsidRPr="00F92245" w:rsidDel="0032453E">
          <w:delText xml:space="preserve">waves drive </w:delText>
        </w:r>
        <w:r w:rsidR="000C4596" w:rsidRPr="00F92245" w:rsidDel="0032453E">
          <w:delText xml:space="preserve">surface </w:delText>
        </w:r>
        <w:r w:rsidRPr="00F92245" w:rsidDel="0032453E">
          <w:delText>currents that help</w:delText>
        </w:r>
      </w:del>
      <w:ins w:id="257" w:author="Gus Hinestrosa" w:date="2018-09-19T15:59:00Z">
        <w:r w:rsidR="0032453E">
          <w:t>waves</w:t>
        </w:r>
      </w:ins>
      <w:r w:rsidRPr="00F92245">
        <w:t xml:space="preserve"> transport sediment predominantly northward </w:t>
      </w:r>
      <w:r w:rsidR="00CE05B2">
        <w:t>(</w:t>
      </w:r>
      <w:r w:rsidR="000B7762" w:rsidRPr="00F92245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0B7762" w:rsidRPr="00F92245">
        <w:fldChar w:fldCharType="separate"/>
      </w:r>
      <w:r w:rsidR="003E46A1">
        <w:rPr>
          <w:noProof/>
        </w:rPr>
        <w:t>Lambeck and Woolfe, 2000; Larcombe and Carter, 2004; Harris and Heap, 2009</w:t>
      </w:r>
      <w:r w:rsidR="000B7762" w:rsidRPr="00F92245">
        <w:fldChar w:fldCharType="end"/>
      </w:r>
      <w:r w:rsidR="00CE05B2" w:rsidRPr="006D77E8">
        <w:t>)</w:t>
      </w:r>
      <w:r w:rsidRPr="00F92245">
        <w:t>.</w:t>
      </w:r>
    </w:p>
    <w:p w14:paraId="16871E47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258" w:name="3znysh7" w:colFirst="0" w:colLast="0"/>
      <w:bookmarkEnd w:id="258"/>
      <w:r w:rsidRPr="00F92245">
        <w:t>Dataset and methods</w:t>
      </w:r>
    </w:p>
    <w:p w14:paraId="58A158D7" w14:textId="77777777" w:rsidR="007A68F4" w:rsidRPr="00F92245" w:rsidRDefault="004C5D9B" w:rsidP="009D699C">
      <w:pPr>
        <w:pStyle w:val="Heading2"/>
        <w:numPr>
          <w:ilvl w:val="1"/>
          <w:numId w:val="9"/>
        </w:numPr>
        <w:spacing w:line="480" w:lineRule="auto"/>
      </w:pPr>
      <w:bookmarkStart w:id="259" w:name="2et92p0" w:colFirst="0" w:colLast="0"/>
      <w:bookmarkEnd w:id="259"/>
      <w:r w:rsidRPr="00F92245">
        <w:t>Marine-flooded areas</w:t>
      </w:r>
    </w:p>
    <w:p w14:paraId="40DA2226" w14:textId="37961734" w:rsidR="007A68F4" w:rsidRDefault="004C5D9B">
      <w:pPr>
        <w:spacing w:before="180" w:after="180" w:line="480" w:lineRule="auto"/>
        <w:rPr>
          <w:ins w:id="260" w:author="Gus Hinestrosa" w:date="2018-09-08T21:04:00Z"/>
        </w:rPr>
      </w:pPr>
      <w:r w:rsidRPr="00F92245">
        <w:t xml:space="preserve">The </w:t>
      </w:r>
      <w:r w:rsidR="00AC07E4" w:rsidRPr="00F92245">
        <w:t xml:space="preserve">‘gbr100’ </w:t>
      </w:r>
      <w:r w:rsidRPr="00F92245">
        <w:t xml:space="preserve">bathymetric model used in this study </w:t>
      </w:r>
      <w:r w:rsidR="00AC07E4" w:rsidRPr="00F92245">
        <w:t>is 0.001</w:t>
      </w:r>
      <w:r w:rsidR="00E73E35">
        <w:t>°</w:t>
      </w:r>
      <w:r w:rsidR="00AC07E4" w:rsidRPr="00F92245">
        <w:t xml:space="preserve"> (</w:t>
      </w:r>
      <w:r w:rsidR="007C4459">
        <w:t xml:space="preserve">ca. </w:t>
      </w:r>
      <w:r w:rsidR="00AC07E4" w:rsidRPr="00F92245">
        <w:t xml:space="preserve">100 m) resolution </w:t>
      </w:r>
      <w:r w:rsidR="00BF0EA9">
        <w:t xml:space="preserve">grid </w:t>
      </w:r>
      <w:r w:rsidR="00AC07E4" w:rsidRPr="00F92245">
        <w:t>covering</w:t>
      </w:r>
      <w:r w:rsidRPr="00F92245">
        <w:t xml:space="preserve"> </w:t>
      </w:r>
      <w:r w:rsidR="00AC07E4" w:rsidRPr="00F92245">
        <w:t xml:space="preserve">the GBR shelf from </w:t>
      </w:r>
      <w:r w:rsidRPr="00F92245">
        <w:t xml:space="preserve">Fraser Island </w:t>
      </w:r>
      <w:r w:rsidR="00AC07E4" w:rsidRPr="00F92245">
        <w:t xml:space="preserve">in the south to </w:t>
      </w:r>
      <w:r w:rsidRPr="00F92245">
        <w:t>Cape York</w:t>
      </w:r>
      <w:r w:rsidR="00AC07E4" w:rsidRPr="00F92245">
        <w:t xml:space="preserve"> in the north</w:t>
      </w:r>
      <w:r w:rsidRPr="00F92245">
        <w:t xml:space="preserve"> (</w:t>
      </w:r>
      <w:r w:rsidR="008065BB" w:rsidRPr="00F92245">
        <w:fldChar w:fldCharType="begin"/>
      </w:r>
      <w:r w:rsidR="008065BB" w:rsidRPr="00F92245">
        <w:instrText xml:space="preserve"> REF _Ref495231161 </w:instrText>
      </w:r>
      <w:r w:rsidR="00F92245">
        <w:instrText xml:space="preserve"> \* MERGEFORMAT </w:instrText>
      </w:r>
      <w:r w:rsidR="008065BB" w:rsidRPr="00F92245">
        <w:fldChar w:fldCharType="separate"/>
      </w:r>
      <w:ins w:id="261" w:author="Gus Hinestrosa" w:date="2018-09-15T20:34:00Z">
        <w:r w:rsidR="0025457B" w:rsidRPr="00F92245">
          <w:t xml:space="preserve">Figure </w:t>
        </w:r>
        <w:r w:rsidR="0025457B">
          <w:t>1</w:t>
        </w:r>
      </w:ins>
      <w:del w:id="262" w:author="Gus Hinestrosa" w:date="2018-09-15T20:33:00Z">
        <w:r w:rsidR="00CB3921" w:rsidRPr="00F92245" w:rsidDel="0025457B">
          <w:delText xml:space="preserve">Figure </w:delText>
        </w:r>
        <w:r w:rsidR="00CB3921" w:rsidDel="0025457B">
          <w:delText>1</w:delText>
        </w:r>
      </w:del>
      <w:r w:rsidR="008065BB" w:rsidRPr="00F92245">
        <w:fldChar w:fldCharType="end"/>
      </w:r>
      <w:r w:rsidR="008065BB" w:rsidRPr="00F92245">
        <w:t xml:space="preserve">; </w:t>
      </w:r>
      <w:r w:rsidR="00491F20" w:rsidRPr="00F92245">
        <w:fldChar w:fldCharType="begin"/>
      </w:r>
      <w:r w:rsidR="009C20A9">
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="00491F20" w:rsidRPr="00F92245">
        <w:fldChar w:fldCharType="separate"/>
      </w:r>
      <w:r w:rsidR="00CE05B2">
        <w:rPr>
          <w:noProof/>
        </w:rPr>
        <w:t>Beaman, 2010</w:t>
      </w:r>
      <w:r w:rsidR="00491F20" w:rsidRPr="00F92245">
        <w:fldChar w:fldCharType="end"/>
      </w:r>
      <w:r w:rsidR="00CE05B2" w:rsidRPr="00B1608E">
        <w:t>)</w:t>
      </w:r>
      <w:r w:rsidRPr="00F92245">
        <w:t xml:space="preserve">. This bathymetric grid was sliced </w:t>
      </w:r>
      <w:r w:rsidR="00AC07E4" w:rsidRPr="00F92245">
        <w:t xml:space="preserve">into </w:t>
      </w:r>
      <w:r w:rsidRPr="00F92245">
        <w:t>33</w:t>
      </w:r>
      <w:r w:rsidR="00AC07E4" w:rsidRPr="00F92245">
        <w:t xml:space="preserve"> latitudinal zones, </w:t>
      </w:r>
      <w:r w:rsidR="00D278C3" w:rsidRPr="00F92245">
        <w:t xml:space="preserve">at </w:t>
      </w:r>
      <w:r w:rsidR="00AC07E4" w:rsidRPr="00F92245">
        <w:t>50 km</w:t>
      </w:r>
      <w:r w:rsidR="00D278C3" w:rsidRPr="00F92245">
        <w:t xml:space="preserve"> intervals</w:t>
      </w:r>
      <w:r w:rsidR="00AC07E4" w:rsidRPr="00F92245">
        <w:t>.</w:t>
      </w:r>
    </w:p>
    <w:p w14:paraId="2AEE3C75" w14:textId="561103B0" w:rsidR="00C15471" w:rsidRPr="00F92245" w:rsidDel="00C15471" w:rsidRDefault="00C15471">
      <w:pPr>
        <w:spacing w:before="180" w:after="180" w:line="480" w:lineRule="auto"/>
        <w:rPr>
          <w:del w:id="263" w:author="Gus Hinestrosa" w:date="2018-09-08T21:07:00Z"/>
        </w:rPr>
      </w:pPr>
    </w:p>
    <w:p w14:paraId="0B5CD0D1" w14:textId="2CD6B808" w:rsidR="007A68F4" w:rsidRPr="0016748B" w:rsidRDefault="006770ED">
      <w:pPr>
        <w:spacing w:before="180" w:after="180" w:line="480" w:lineRule="auto"/>
      </w:pPr>
      <w:r w:rsidRPr="00F92245">
        <w:t>F</w:t>
      </w:r>
      <w:r w:rsidR="004C5D9B" w:rsidRPr="00F92245">
        <w:t>looding was simulated</w:t>
      </w:r>
      <w:r w:rsidR="004F0254" w:rsidRPr="00F92245">
        <w:t>,</w:t>
      </w:r>
      <w:r w:rsidR="004C5D9B" w:rsidRPr="00F92245">
        <w:t xml:space="preserve"> for each of the zones</w:t>
      </w:r>
      <w:r w:rsidR="004F0254" w:rsidRPr="00F92245">
        <w:t>,</w:t>
      </w:r>
      <w:r w:rsidR="004C5D9B" w:rsidRPr="00F92245">
        <w:t xml:space="preserve"> with </w:t>
      </w:r>
      <w:r w:rsidR="0055455A">
        <w:t xml:space="preserve">predefined </w:t>
      </w:r>
      <w:r w:rsidR="004C5D9B" w:rsidRPr="00F92245">
        <w:t>sea</w:t>
      </w:r>
      <w:r w:rsidR="00AD2A9D" w:rsidRPr="00F92245">
        <w:t>-</w:t>
      </w:r>
      <w:r w:rsidR="004C5D9B" w:rsidRPr="00F92245">
        <w:t>level</w:t>
      </w:r>
      <w:r w:rsidR="0055455A">
        <w:t xml:space="preserve"> inundation</w:t>
      </w:r>
      <w:r w:rsidRPr="00F92245">
        <w:t xml:space="preserve"> values ranging from 130 to 0 m</w:t>
      </w:r>
      <w:r w:rsidR="00D6304C" w:rsidRPr="00F92245">
        <w:t xml:space="preserve"> </w:t>
      </w:r>
      <w:r w:rsidR="00BF0EA9">
        <w:t>at</w:t>
      </w:r>
      <w:r w:rsidRPr="00F92245">
        <w:t xml:space="preserve"> 5 m step</w:t>
      </w:r>
      <w:r w:rsidR="00BF0EA9">
        <w:t xml:space="preserve"> intervals</w:t>
      </w:r>
      <w:r w:rsidR="0055455A">
        <w:t>.</w:t>
      </w:r>
      <w:r w:rsidR="00BF0EA9">
        <w:t xml:space="preserve"> </w:t>
      </w:r>
      <w:r w:rsidRPr="00F92245">
        <w:t>These values are consistent with</w:t>
      </w:r>
      <w:r w:rsidR="0055455A">
        <w:t xml:space="preserve"> </w:t>
      </w:r>
      <w:del w:id="264" w:author="Gus Hinestrosa" w:date="2018-09-17T15:21:00Z">
        <w:r w:rsidR="0055455A" w:rsidDel="00B6486F">
          <w:delText xml:space="preserve">several </w:delText>
        </w:r>
      </w:del>
      <w:r w:rsidR="0055455A">
        <w:t>published</w:t>
      </w:r>
      <w:r w:rsidRPr="00F92245">
        <w:t xml:space="preserve"> relative sea</w:t>
      </w:r>
      <w:r w:rsidR="00AD2A9D" w:rsidRPr="00F92245">
        <w:t>-</w:t>
      </w:r>
      <w:r w:rsidRPr="00F92245">
        <w:t xml:space="preserve">level curves (e.g. </w:t>
      </w:r>
      <w:r w:rsidR="00491F20" w:rsidRPr="00F92245">
        <w:fldChar w:fldCharType="begin"/>
      </w:r>
      <w:r w:rsidR="00EA3CB0">
        <w:instrText xml:space="preserve"> ADDIN EN.CITE &lt;EndNote&gt;&lt;Cite&gt;&lt;Author&gt;Lambeck&lt;/Author&gt;&lt;Year&gt;2001&lt;/Year&gt;&lt;RecNum&gt;57&lt;/RecNum&gt;&lt;DisplayText&gt;Lambeck and Chappell, 2001; Lambeck et al., 2014&lt;/DisplayText&gt;&lt;record&gt;&lt;rec-number&gt;57&lt;/rec-number&gt;&lt;foreign-keys&gt;&lt;key app="EN" db-id="x5dasrs09vwsabepssyxweznptsx5t5avz9v" timestamp="0"&gt;57&lt;/key&gt;&lt;/foreign-keys&gt;&lt;ref-type name="Journal Article"&gt;17&lt;/ref-type&gt;&lt;contributors&gt;&lt;authors&gt;&lt;author&gt;Lambeck, K.&lt;/author&gt;&lt;author&gt;Chappell, J.&lt;/author&gt;&lt;/authors&gt;&lt;/contributors&gt;&lt;titles&gt;&lt;title&gt;Sea level change through the last glacial cycle&lt;/title&gt;&lt;secondary-title&gt;Science&lt;/secondary-title&gt;&lt;/titles&gt;&lt;pages&gt;679-686&lt;/pages&gt;&lt;volume&gt;292&lt;/volume&gt;&lt;number&gt;5517&lt;/number&gt;&lt;dates&gt;&lt;year&gt;2001&lt;/year&gt;&lt;/dates&gt;&lt;isbn&gt;0036-8075&lt;/isbn&gt;&lt;label&gt;LambeckChapell_2001&lt;/label&gt;&lt;urls&gt;&lt;related-urls&gt;&lt;url&gt;&amp;lt;Go to ISI&amp;gt;://WOS:000168478300040&lt;/url&gt;&lt;/related-urls&gt;&lt;/urls&gt;&lt;/record&gt;&lt;/Cite&gt;&lt;Cite&gt;&lt;Author&gt;Lambeck&lt;/Author&gt;&lt;Year&gt;2014&lt;/Year&gt;&lt;RecNum&gt;132&lt;/RecNum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</w:r>
      <w:r w:rsidR="00491F20" w:rsidRPr="00F92245">
        <w:fldChar w:fldCharType="separate"/>
      </w:r>
      <w:r w:rsidR="00EA3CB0">
        <w:rPr>
          <w:noProof/>
        </w:rPr>
        <w:t>Lambeck and Chappell, 2001; Lambeck et al., 2014</w:t>
      </w:r>
      <w:r w:rsidR="00491F20" w:rsidRPr="00F92245">
        <w:fldChar w:fldCharType="end"/>
      </w:r>
      <w:r w:rsidR="00617538">
        <w:t xml:space="preserve">) </w:t>
      </w:r>
      <w:r w:rsidR="004F0254" w:rsidRPr="00F92245">
        <w:t xml:space="preserve">. </w:t>
      </w:r>
      <w:r w:rsidR="004C5D9B" w:rsidRPr="00F92245">
        <w:t>For each sea</w:t>
      </w:r>
      <w:r w:rsidR="005879E5">
        <w:t>-</w:t>
      </w:r>
      <w:r w:rsidR="004C5D9B" w:rsidRPr="00F92245">
        <w:t xml:space="preserve">level </w:t>
      </w:r>
      <w:del w:id="265" w:author="Gus Hinestrosa" w:date="2018-09-14T14:03:00Z">
        <w:r w:rsidR="00BF0EA9" w:rsidDel="005F162B">
          <w:delText xml:space="preserve">step </w:delText>
        </w:r>
      </w:del>
      <w:ins w:id="266" w:author="Gus Hinestrosa" w:date="2018-09-14T14:03:00Z">
        <w:r w:rsidR="005F162B">
          <w:t xml:space="preserve">increment </w:t>
        </w:r>
      </w:ins>
      <w:r w:rsidR="00BF0EA9">
        <w:t xml:space="preserve">within </w:t>
      </w:r>
      <w:r w:rsidR="004C5D9B" w:rsidRPr="00F92245">
        <w:t xml:space="preserve">each </w:t>
      </w:r>
      <w:r w:rsidR="00BF0EA9">
        <w:t xml:space="preserve">latitudinal </w:t>
      </w:r>
      <w:r w:rsidR="004C5D9B" w:rsidRPr="00F92245">
        <w:t xml:space="preserve">zone, the polygons representing </w:t>
      </w:r>
      <w:r w:rsidR="00BF0EA9">
        <w:t xml:space="preserve">the </w:t>
      </w:r>
      <w:r w:rsidR="004C5D9B" w:rsidRPr="00F92245">
        <w:t xml:space="preserve">marine-flooded </w:t>
      </w:r>
      <w:r w:rsidR="00BF0EA9">
        <w:t>areas</w:t>
      </w:r>
      <w:r w:rsidR="004C5D9B" w:rsidRPr="00F92245">
        <w:t xml:space="preserve"> were extracted and their </w:t>
      </w:r>
      <w:r w:rsidR="00BF0EA9">
        <w:t xml:space="preserve">surface </w:t>
      </w:r>
      <w:r w:rsidR="004C5D9B" w:rsidRPr="00F92245">
        <w:t xml:space="preserve">area calculated in square </w:t>
      </w:r>
      <w:proofErr w:type="spellStart"/>
      <w:r w:rsidR="004C5D9B" w:rsidRPr="00F92245">
        <w:t>kilometers</w:t>
      </w:r>
      <w:proofErr w:type="spellEnd"/>
      <w:r w:rsidR="004C5D9B" w:rsidRPr="00F92245">
        <w:t xml:space="preserve">. These </w:t>
      </w:r>
      <w:r w:rsidR="00031EFC" w:rsidRPr="00F92245">
        <w:t>area</w:t>
      </w:r>
      <w:r w:rsidR="00BF0EA9">
        <w:t xml:space="preserve"> values</w:t>
      </w:r>
      <w:r w:rsidR="00031EFC" w:rsidRPr="00F92245">
        <w:t xml:space="preserve"> </w:t>
      </w:r>
      <w:r w:rsidR="004C5D9B" w:rsidRPr="00F92245">
        <w:t xml:space="preserve">were transformed into relative values, with the present-day, highstand area representing 100%. The </w:t>
      </w:r>
      <w:r w:rsidR="00617538">
        <w:t xml:space="preserve">increase </w:t>
      </w:r>
      <w:del w:id="267" w:author="Gus Hinestrosa" w:date="2018-09-17T15:23:00Z">
        <w:r w:rsidR="00617538" w:rsidDel="00EA3CB0">
          <w:delText>or decrease</w:delText>
        </w:r>
        <w:r w:rsidR="00617538" w:rsidRPr="00F92245" w:rsidDel="00EA3CB0">
          <w:delText xml:space="preserve"> </w:delText>
        </w:r>
      </w:del>
      <w:r w:rsidR="004C5D9B" w:rsidRPr="00F92245">
        <w:t xml:space="preserve">in </w:t>
      </w:r>
      <w:r w:rsidR="00AD2A9D" w:rsidRPr="00F92245">
        <w:t>marine-</w:t>
      </w:r>
      <w:r w:rsidR="004C5D9B" w:rsidRPr="00F92245">
        <w:t xml:space="preserve">flooded area </w:t>
      </w:r>
      <w:r w:rsidR="00BF0EA9">
        <w:t xml:space="preserve">with each </w:t>
      </w:r>
      <w:r w:rsidR="004C5D9B" w:rsidRPr="00F92245">
        <w:t xml:space="preserve">sea-level </w:t>
      </w:r>
      <w:del w:id="268" w:author="Gus Hinestrosa" w:date="2018-09-14T14:03:00Z">
        <w:r w:rsidR="009B586C" w:rsidRPr="00F92245" w:rsidDel="005F162B">
          <w:delText xml:space="preserve">step </w:delText>
        </w:r>
      </w:del>
      <w:ins w:id="269" w:author="Gus Hinestrosa" w:date="2018-09-14T14:03:00Z">
        <w:r w:rsidR="005F162B">
          <w:t>increment</w:t>
        </w:r>
        <w:r w:rsidR="005F162B" w:rsidRPr="00F92245">
          <w:t xml:space="preserve"> </w:t>
        </w:r>
      </w:ins>
      <w:r w:rsidR="004C5D9B" w:rsidRPr="00F92245">
        <w:t>was also calculated</w:t>
      </w:r>
      <w:r w:rsidR="00031EFC" w:rsidRPr="00F92245">
        <w:t xml:space="preserve">, and </w:t>
      </w:r>
      <w:r w:rsidR="004C5D9B" w:rsidRPr="00F92245">
        <w:t>we refer to this value as</w:t>
      </w:r>
      <w:r w:rsidR="00031EFC" w:rsidRPr="00F92245">
        <w:t xml:space="preserve"> the</w:t>
      </w:r>
      <w:r w:rsidR="004C5D9B" w:rsidRPr="00F92245">
        <w:t xml:space="preserve"> ‘</w:t>
      </w:r>
      <w:ins w:id="270" w:author="Gus Hinestrosa" w:date="2018-09-14T13:55:00Z">
        <w:r w:rsidR="006A2B6B">
          <w:t>flooding magnitude’</w:t>
        </w:r>
      </w:ins>
      <w:del w:id="271" w:author="Gus Hinestrosa" w:date="2018-09-14T13:55:00Z">
        <w:r w:rsidR="004C5D9B" w:rsidRPr="00F92245" w:rsidDel="006A2B6B">
          <w:delText>flood</w:delText>
        </w:r>
      </w:del>
      <w:del w:id="272" w:author="Gus Hinestrosa" w:date="2018-09-08T17:24:00Z">
        <w:r w:rsidR="004C5D9B" w:rsidRPr="00F92245" w:rsidDel="0016748B">
          <w:delText>ing</w:delText>
        </w:r>
      </w:del>
      <w:del w:id="273" w:author="Gus Hinestrosa" w:date="2018-09-14T13:55:00Z">
        <w:r w:rsidR="004C5D9B" w:rsidRPr="00F92245" w:rsidDel="006A2B6B">
          <w:delText xml:space="preserve"> </w:delText>
        </w:r>
      </w:del>
      <w:del w:id="274" w:author="Gus Hinestrosa" w:date="2018-09-08T17:24:00Z">
        <w:r w:rsidR="004C5D9B" w:rsidRPr="00F92245" w:rsidDel="0016748B">
          <w:delText>rate’</w:delText>
        </w:r>
      </w:del>
      <w:ins w:id="275" w:author="Gus Hinestrosa" w:date="2018-09-08T17:26:00Z">
        <w:r w:rsidR="0016748B">
          <w:t xml:space="preserve"> </w:t>
        </w:r>
      </w:ins>
      <w:ins w:id="276" w:author="Gus Hinestrosa" w:date="2018-09-08T18:30:00Z">
        <w:r w:rsidR="00C60138">
          <w:t xml:space="preserve">in </w:t>
        </w:r>
      </w:ins>
      <w:ins w:id="277" w:author="Gus Hinestrosa" w:date="2018-09-08T17:26:00Z">
        <w:r w:rsidR="0016748B">
          <w:t>km</w:t>
        </w:r>
        <w:r w:rsidR="0016748B">
          <w:rPr>
            <w:vertAlign w:val="superscript"/>
          </w:rPr>
          <w:t>2</w:t>
        </w:r>
        <w:r w:rsidR="006A2B6B">
          <w:t xml:space="preserve"> </w:t>
        </w:r>
      </w:ins>
      <w:ins w:id="278" w:author="Gus Hinestrosa" w:date="2018-09-14T13:56:00Z">
        <w:r w:rsidR="006A2B6B">
          <w:t xml:space="preserve">per </w:t>
        </w:r>
      </w:ins>
      <w:ins w:id="279" w:author="Gus Hinestrosa" w:date="2018-09-08T17:26:00Z">
        <w:r w:rsidR="0016748B">
          <w:t xml:space="preserve">sea-level </w:t>
        </w:r>
      </w:ins>
      <w:ins w:id="280" w:author="Gus Hinestrosa" w:date="2018-09-14T13:55:00Z">
        <w:r w:rsidR="006A2B6B">
          <w:t>increment</w:t>
        </w:r>
      </w:ins>
      <w:ins w:id="281" w:author="Gus Hinestrosa" w:date="2018-09-14T13:56:00Z">
        <w:r w:rsidR="006A2B6B">
          <w:t xml:space="preserve"> (km</w:t>
        </w:r>
        <w:proofErr w:type="gramStart"/>
        <w:r w:rsidR="006A2B6B">
          <w:rPr>
            <w:vertAlign w:val="superscript"/>
          </w:rPr>
          <w:t>2</w:t>
        </w:r>
      </w:ins>
      <w:ins w:id="282" w:author="Gus Hinestrosa" w:date="2018-09-14T14:06:00Z">
        <w:r w:rsidR="00D73ABE">
          <w:t xml:space="preserve"> .</w:t>
        </w:r>
      </w:ins>
      <w:proofErr w:type="gramEnd"/>
      <w:ins w:id="283" w:author="Gus Hinestrosa" w:date="2018-09-14T13:56:00Z">
        <w:r w:rsidR="006A2B6B">
          <w:t xml:space="preserve">  increment</w:t>
        </w:r>
        <w:r w:rsidR="006A2B6B">
          <w:rPr>
            <w:vertAlign w:val="superscript"/>
          </w:rPr>
          <w:t>-1</w:t>
        </w:r>
        <w:r w:rsidR="006A2B6B">
          <w:t>)</w:t>
        </w:r>
      </w:ins>
      <w:ins w:id="284" w:author="Gus Hinestrosa" w:date="2018-09-14T13:58:00Z">
        <w:r w:rsidR="00AF4054">
          <w:t xml:space="preserve"> </w:t>
        </w:r>
        <w:r w:rsidR="006A2B6B">
          <w:t xml:space="preserve">with the increments defined as 5 m sea-level </w:t>
        </w:r>
      </w:ins>
      <w:ins w:id="285" w:author="Gus Hinestrosa" w:date="2018-09-14T14:03:00Z">
        <w:r w:rsidR="005F162B">
          <w:t>steps</w:t>
        </w:r>
      </w:ins>
      <w:ins w:id="286" w:author="Gus Hinestrosa" w:date="2018-09-14T13:58:00Z">
        <w:r w:rsidR="006A2B6B">
          <w:t xml:space="preserve"> </w:t>
        </w:r>
        <w:r w:rsidR="006A2B6B" w:rsidRPr="00EA3CB0">
          <w:rPr>
            <w:i/>
            <w:rPrChange w:id="287" w:author="Gus Hinestrosa" w:date="2018-09-17T15:22:00Z">
              <w:rPr/>
            </w:rPrChange>
          </w:rPr>
          <w:t>from</w:t>
        </w:r>
        <w:r w:rsidR="006A2B6B">
          <w:t xml:space="preserve"> 130 </w:t>
        </w:r>
        <w:proofErr w:type="spellStart"/>
        <w:r w:rsidR="006A2B6B">
          <w:t>mbsl</w:t>
        </w:r>
        <w:proofErr w:type="spellEnd"/>
        <w:r w:rsidR="006A2B6B">
          <w:t xml:space="preserve"> </w:t>
        </w:r>
        <w:r w:rsidR="006A2B6B" w:rsidRPr="00EA3CB0">
          <w:rPr>
            <w:i/>
            <w:rPrChange w:id="288" w:author="Gus Hinestrosa" w:date="2018-09-17T15:22:00Z">
              <w:rPr/>
            </w:rPrChange>
          </w:rPr>
          <w:t>to</w:t>
        </w:r>
        <w:r w:rsidR="006A2B6B">
          <w:t xml:space="preserve"> </w:t>
        </w:r>
      </w:ins>
      <w:ins w:id="289" w:author="Gus Hinestrosa" w:date="2018-09-17T15:22:00Z">
        <w:r w:rsidR="00EA3CB0">
          <w:t xml:space="preserve">0 </w:t>
        </w:r>
        <w:proofErr w:type="spellStart"/>
        <w:r w:rsidR="00EA3CB0">
          <w:t>mbsl</w:t>
        </w:r>
        <w:proofErr w:type="spellEnd"/>
        <w:r w:rsidR="00EA3CB0">
          <w:t xml:space="preserve"> or </w:t>
        </w:r>
      </w:ins>
      <w:ins w:id="290" w:author="Gus Hinestrosa" w:date="2018-09-14T13:58:00Z">
        <w:r w:rsidR="006A2B6B">
          <w:t>the present sea level</w:t>
        </w:r>
      </w:ins>
      <w:r w:rsidR="004C5D9B" w:rsidRPr="00F92245">
        <w:t>.</w:t>
      </w:r>
      <w:ins w:id="291" w:author="Gus Hinestrosa" w:date="2018-09-08T17:25:00Z">
        <w:r w:rsidR="0016748B">
          <w:t xml:space="preserve"> The flooded area per unit of time was also estimated </w:t>
        </w:r>
        <w:r w:rsidR="0016748B">
          <w:lastRenderedPageBreak/>
          <w:t>and we refer to it as ‘flooding rate’ in km</w:t>
        </w:r>
        <w:r w:rsidR="0016748B">
          <w:rPr>
            <w:vertAlign w:val="superscript"/>
          </w:rPr>
          <w:t>2</w:t>
        </w:r>
        <w:r w:rsidR="006A2B6B">
          <w:t xml:space="preserve"> per </w:t>
        </w:r>
      </w:ins>
      <w:ins w:id="292" w:author="Gus Hinestrosa" w:date="2018-09-14T13:57:00Z">
        <w:r w:rsidR="006A2B6B">
          <w:t>thousand</w:t>
        </w:r>
      </w:ins>
      <w:ins w:id="293" w:author="Gus Hinestrosa" w:date="2018-09-08T17:25:00Z">
        <w:r w:rsidR="006A2B6B">
          <w:t xml:space="preserve"> </w:t>
        </w:r>
      </w:ins>
      <w:ins w:id="294" w:author="Gus Hinestrosa" w:date="2018-09-14T13:57:00Z">
        <w:r w:rsidR="006A2B6B">
          <w:t>years (km</w:t>
        </w:r>
        <w:proofErr w:type="gramStart"/>
        <w:r w:rsidR="006A2B6B">
          <w:rPr>
            <w:vertAlign w:val="superscript"/>
          </w:rPr>
          <w:t xml:space="preserve">2 </w:t>
        </w:r>
        <w:r w:rsidR="006A2B6B">
          <w:t>.</w:t>
        </w:r>
        <w:proofErr w:type="gramEnd"/>
        <w:r w:rsidR="006A2B6B">
          <w:t xml:space="preserve"> ky</w:t>
        </w:r>
        <w:r w:rsidR="006A2B6B">
          <w:rPr>
            <w:vertAlign w:val="superscript"/>
          </w:rPr>
          <w:t>-1</w:t>
        </w:r>
        <w:r w:rsidR="006A2B6B">
          <w:t>)</w:t>
        </w:r>
      </w:ins>
      <w:ins w:id="295" w:author="Gus Hinestrosa" w:date="2018-09-08T17:26:00Z">
        <w:r w:rsidR="0016748B">
          <w:t>.</w:t>
        </w:r>
      </w:ins>
    </w:p>
    <w:p w14:paraId="02C3A092" w14:textId="0D311980" w:rsidR="007A68F4" w:rsidRDefault="004C5D9B">
      <w:pPr>
        <w:spacing w:before="180" w:after="180" w:line="480" w:lineRule="auto"/>
        <w:rPr>
          <w:ins w:id="296" w:author="Gus Hinestrosa" w:date="2018-09-08T21:07:00Z"/>
        </w:rPr>
      </w:pPr>
      <w:r w:rsidRPr="00F92245">
        <w:t>The coastline length was used as a proxy measure of coastal complexity. Higher coastal complexity means more distance along the coastline compared to a less complex, linear coast for the same sector of the shelf</w:t>
      </w:r>
      <w:r w:rsidR="00635A04" w:rsidRPr="00F92245">
        <w:t>, with the</w:t>
      </w:r>
      <w:r w:rsidRPr="00F92245">
        <w:t xml:space="preserve"> extra distance due to the </w:t>
      </w:r>
      <w:r w:rsidR="00635A04" w:rsidRPr="00F92245">
        <w:t>occurrence of</w:t>
      </w:r>
      <w:r w:rsidRPr="00F92245">
        <w:t xml:space="preserve"> estuaries, islands</w:t>
      </w:r>
      <w:r w:rsidR="00F82AF6" w:rsidRPr="00F92245">
        <w:t>, reefs</w:t>
      </w:r>
      <w:r w:rsidR="0057323A" w:rsidRPr="00F92245">
        <w:t xml:space="preserve"> </w:t>
      </w:r>
      <w:r w:rsidR="00635A04" w:rsidRPr="00F92245">
        <w:t xml:space="preserve">and other coastal features. </w:t>
      </w:r>
      <w:r w:rsidRPr="00F92245">
        <w:t xml:space="preserve">The coastline length for each sea-level </w:t>
      </w:r>
      <w:del w:id="297" w:author="Gus Hinestrosa" w:date="2018-09-14T14:04:00Z">
        <w:r w:rsidRPr="00F92245" w:rsidDel="005F162B">
          <w:delText xml:space="preserve">step </w:delText>
        </w:r>
      </w:del>
      <w:ins w:id="298" w:author="Gus Hinestrosa" w:date="2018-09-14T14:04:00Z">
        <w:r w:rsidR="005F162B">
          <w:t>increment</w:t>
        </w:r>
        <w:r w:rsidR="005F162B" w:rsidRPr="00F92245">
          <w:t xml:space="preserve"> </w:t>
        </w:r>
      </w:ins>
      <w:r w:rsidRPr="00F92245">
        <w:t>was extracted from the flooding polygons for each of the latitudinal zones</w:t>
      </w:r>
      <w:r w:rsidR="008B1FD2" w:rsidRPr="00F92245">
        <w:t xml:space="preserve"> and</w:t>
      </w:r>
      <w:r w:rsidRPr="00F92245">
        <w:t xml:space="preserve"> </w:t>
      </w:r>
      <w:r w:rsidR="00635A04" w:rsidRPr="00F92245">
        <w:t>these</w:t>
      </w:r>
      <w:r w:rsidR="008B1FD2" w:rsidRPr="00F92245">
        <w:t xml:space="preserve"> values</w:t>
      </w:r>
      <w:r w:rsidRPr="00F92245">
        <w:t xml:space="preserve"> </w:t>
      </w:r>
      <w:r w:rsidR="00635A04" w:rsidRPr="00F92245">
        <w:t xml:space="preserve">were </w:t>
      </w:r>
      <w:r w:rsidRPr="00F92245">
        <w:t>norma</w:t>
      </w:r>
      <w:r w:rsidR="00966484" w:rsidRPr="00F92245">
        <w:t>lize</w:t>
      </w:r>
      <w:r w:rsidRPr="00F92245">
        <w:t xml:space="preserve">d </w:t>
      </w:r>
      <w:r w:rsidR="008B1FD2" w:rsidRPr="00F92245">
        <w:t>to</w:t>
      </w:r>
      <w:r w:rsidRPr="00F92245">
        <w:t xml:space="preserve"> the LGM value (</w:t>
      </w:r>
      <w:ins w:id="299" w:author="Gus Hinestrosa" w:date="2018-09-17T15:24:00Z">
        <w:r w:rsidR="00EA3CB0">
          <w:t xml:space="preserve">length at the </w:t>
        </w:r>
      </w:ins>
      <w:proofErr w:type="gramStart"/>
      <w:r w:rsidRPr="00F92245">
        <w:t>130 m</w:t>
      </w:r>
      <w:proofErr w:type="gramEnd"/>
      <w:ins w:id="300" w:author="Gus Hinestrosa" w:date="2018-09-17T15:24:00Z">
        <w:r w:rsidR="00EA3CB0">
          <w:t xml:space="preserve"> mark</w:t>
        </w:r>
      </w:ins>
      <w:r w:rsidRPr="00F92245">
        <w:t xml:space="preserve">) and </w:t>
      </w:r>
      <w:ins w:id="301" w:author="Gus Hinestrosa" w:date="2018-09-17T15:24:00Z">
        <w:r w:rsidR="00EA3CB0">
          <w:t xml:space="preserve">also normalized </w:t>
        </w:r>
      </w:ins>
      <w:r w:rsidR="00635A04" w:rsidRPr="00F92245">
        <w:t xml:space="preserve">to </w:t>
      </w:r>
      <w:r w:rsidRPr="00F92245">
        <w:t>the maxim</w:t>
      </w:r>
      <w:r w:rsidR="008B1FD2" w:rsidRPr="00F92245">
        <w:t>a</w:t>
      </w:r>
      <w:r w:rsidRPr="00F92245">
        <w:t xml:space="preserve">. </w:t>
      </w:r>
      <w:r w:rsidR="007360E1" w:rsidRPr="00F92245">
        <w:t>Alternative methods are available to assess coastal complexity</w:t>
      </w:r>
      <w:r w:rsidR="00D6304C" w:rsidRPr="00F92245">
        <w:t>, namely</w:t>
      </w:r>
      <w:r w:rsidR="000D2150" w:rsidRPr="00F92245">
        <w:t xml:space="preserve"> f</w:t>
      </w:r>
      <w:r w:rsidR="007360E1" w:rsidRPr="00F92245">
        <w:t xml:space="preserve">ractal analysis </w:t>
      </w:r>
      <w:r w:rsidR="00CE05B2">
        <w:t>(</w:t>
      </w:r>
      <w:r w:rsidR="00491F20" w:rsidRPr="00F92245">
        <w:fldChar w:fldCharType="begin"/>
      </w:r>
      <w:r w:rsidR="009C20A9">
        <w:instrText xml:space="preserve"> ADDIN EN.CITE &lt;EndNote&gt;&lt;Cite&gt;&lt;Author&gt;Mandelbrot&lt;/Author&gt;&lt;Year&gt;1967&lt;/Year&gt;&lt;RecNum&gt;64&lt;/RecNum&gt;&lt;DisplayText&gt;Mandelbrot, 1967&lt;/DisplayText&gt;&lt;record&gt;&lt;rec-number&gt;64&lt;/rec-number&gt;&lt;foreign-keys&gt;&lt;key app="EN" db-id="x5dasrs09vwsabepssyxweznptsx5t5avz9v" timestamp="0"&gt;64&lt;/key&gt;&lt;/foreign-keys&gt;&lt;ref-type name="Journal Article"&gt;17&lt;/ref-type&gt;&lt;contributors&gt;&lt;authors&gt;&lt;author&gt;Mandelbrot, Benoit B.&lt;/author&gt;&lt;/authors&gt;&lt;/contributors&gt;&lt;titles&gt;&lt;title&gt;How long is the coast of Britain&lt;/title&gt;&lt;secondary-title&gt;Science&lt;/secondary-title&gt;&lt;/titles&gt;&lt;pages&gt;636-638&lt;/pages&gt;&lt;volume&gt;156&lt;/volume&gt;&lt;number&gt;3775&lt;/number&gt;&lt;dates&gt;&lt;year&gt;1967&lt;/year&gt;&lt;/dates&gt;&lt;label&gt;Mandelbrot_1967&lt;/label&gt;&lt;urls&gt;&lt;/urls&gt;&lt;/record&gt;&lt;/Cite&gt;&lt;/EndNote&gt;</w:instrText>
      </w:r>
      <w:r w:rsidR="00491F20" w:rsidRPr="00F92245">
        <w:fldChar w:fldCharType="separate"/>
      </w:r>
      <w:r w:rsidR="004C77CB">
        <w:rPr>
          <w:noProof/>
        </w:rPr>
        <w:t>Mandelbrot, 1967</w:t>
      </w:r>
      <w:r w:rsidR="00491F20" w:rsidRPr="00F92245">
        <w:fldChar w:fldCharType="end"/>
      </w:r>
      <w:r w:rsidR="00CE05B2">
        <w:t>)</w:t>
      </w:r>
      <w:r w:rsidR="00D6304C" w:rsidRPr="00F92245">
        <w:t xml:space="preserve"> and the</w:t>
      </w:r>
      <w:r w:rsidR="007360E1" w:rsidRPr="00F92245">
        <w:t xml:space="preserve"> angle measure technique </w:t>
      </w:r>
      <w:r w:rsidR="00CE05B2">
        <w:t>(</w:t>
      </w:r>
      <w:r w:rsidR="000D2150" w:rsidRPr="00F92245">
        <w:fldChar w:fldCharType="begin"/>
      </w:r>
      <w:r w:rsidR="009C20A9">
        <w:instrText xml:space="preserve"> ADDIN EN.CITE &lt;EndNote&gt;&lt;Cite&gt;&lt;Author&gt;Andrle&lt;/Author&gt;&lt;Year&gt;1994&lt;/Year&gt;&lt;RecNum&gt;9&lt;/RecNum&gt;&lt;DisplayText&gt;Andrle, 1994; Bartley et al., 2001&lt;/DisplayText&gt;&lt;record&gt;&lt;rec-number&gt;9&lt;/rec-number&gt;&lt;foreign-keys&gt;&lt;key app="EN" db-id="x5dasrs09vwsabepssyxweznptsx5t5avz9v" timestamp="0"&gt;9&lt;/key&gt;&lt;/foreign-keys&gt;&lt;ref-type name="Journal Article"&gt;17&lt;/ref-type&gt;&lt;contributors&gt;&lt;authors&gt;&lt;author&gt;Andrle, Robert&lt;/author&gt;&lt;/authors&gt;&lt;/contributors&gt;&lt;titles&gt;&lt;title&gt;The angle measure technique: a new method for characterizing the complexity of geomorphic lines&lt;/title&gt;&lt;secondary-title&gt;Mathematical Geology&lt;/secondary-title&gt;&lt;/titles&gt;&lt;pages&gt;83-97&lt;/pages&gt;&lt;volume&gt;26&lt;/volume&gt;&lt;number&gt;1&lt;/number&gt;&lt;dates&gt;&lt;year&gt;1994&lt;/year&gt;&lt;/dates&gt;&lt;isbn&gt;0882-8121&lt;/isbn&gt;&lt;label&gt;Andrle_1994&lt;/label&gt;&lt;urls&gt;&lt;/urls&gt;&lt;/record&gt;&lt;/Cite&gt;&lt;Cite&gt;&lt;Author&gt;Bartley&lt;/Author&gt;&lt;Year&gt;2001&lt;/Year&gt;&lt;RecNum&gt;10&lt;/RecNum&gt;&lt;record&gt;&lt;rec-number&gt;10&lt;/rec-number&gt;&lt;foreign-keys&gt;&lt;key app="EN" db-id="x5dasrs09vwsabepssyxweznptsx5t5avz9v" timestamp="0"&gt;10&lt;/key&gt;&lt;/foreign-keys&gt;&lt;ref-type name="Journal Article"&gt;17&lt;/ref-type&gt;&lt;contributors&gt;&lt;authors&gt;&lt;author&gt;Bartley, J. D.&lt;/author&gt;&lt;author&gt;Buddemeier, R. W.&lt;/author&gt;&lt;author&gt;Bennett, D. A.&lt;/author&gt;&lt;/authors&gt;&lt;/contributors&gt;&lt;titles&gt;&lt;title&gt;Coastline complexity: a parameter for functional classification of coastal environments&lt;/title&gt;&lt;secondary-title&gt;Journal of Sea Research&lt;/secondary-title&gt;&lt;/titles&gt;&lt;pages&gt;87-97&lt;/pages&gt;&lt;volume&gt;46&lt;/volume&gt;&lt;number&gt;2&lt;/number&gt;&lt;dates&gt;&lt;year&gt;2001&lt;/year&gt;&lt;/dates&gt;&lt;isbn&gt;1385-1101&lt;/isbn&gt;&lt;label&gt;Bartley_2001&lt;/label&gt;&lt;urls&gt;&lt;related-urls&gt;&lt;url&gt;http://www.sciencedirect.com/science/article/pii/S1385110101000739&lt;/url&gt;&lt;/related-urls&gt;&lt;/urls&gt;&lt;/record&gt;&lt;/Cite&gt;&lt;/EndNote&gt;</w:instrText>
      </w:r>
      <w:r w:rsidR="000D2150" w:rsidRPr="00F92245">
        <w:fldChar w:fldCharType="separate"/>
      </w:r>
      <w:r w:rsidR="004C77CB">
        <w:rPr>
          <w:noProof/>
        </w:rPr>
        <w:t>Andrle, 1994; Bartley et al., 2001</w:t>
      </w:r>
      <w:r w:rsidR="000D2150" w:rsidRPr="00F92245">
        <w:fldChar w:fldCharType="end"/>
      </w:r>
      <w:r w:rsidR="00CE05B2">
        <w:t>)</w:t>
      </w:r>
      <w:r w:rsidR="007360E1" w:rsidRPr="00F92245">
        <w:t xml:space="preserve">. </w:t>
      </w:r>
      <w:r w:rsidRPr="00F92245">
        <w:t xml:space="preserve">However, considering the fixed width of the latitudinal zones, the coastline length </w:t>
      </w:r>
      <w:r w:rsidR="00F82AF6" w:rsidRPr="00F92245">
        <w:t>as presented here</w:t>
      </w:r>
      <w:r w:rsidR="00D278C3" w:rsidRPr="00F92245">
        <w:t xml:space="preserve"> </w:t>
      </w:r>
      <w:r w:rsidRPr="00F92245">
        <w:t>constituted a simple</w:t>
      </w:r>
      <w:r w:rsidR="0057323A" w:rsidRPr="00F92245">
        <w:t xml:space="preserve"> but robust</w:t>
      </w:r>
      <w:r w:rsidRPr="00F92245">
        <w:t xml:space="preserve"> proxy.</w:t>
      </w:r>
      <w:r w:rsidR="007360E1" w:rsidRPr="00F92245">
        <w:t xml:space="preserve"> </w:t>
      </w:r>
      <w:r w:rsidR="00F82AF6" w:rsidRPr="00F92245">
        <w:t xml:space="preserve">The reader should be aware of the so-called </w:t>
      </w:r>
      <w:r w:rsidR="00F82AF6" w:rsidRPr="00F92245">
        <w:rPr>
          <w:i/>
        </w:rPr>
        <w:t>coastline paradox</w:t>
      </w:r>
      <w:r w:rsidR="00F82AF6" w:rsidRPr="00F92245">
        <w:t xml:space="preserve">, for which the coastline length is dependent on the scale of measurement, as </w:t>
      </w:r>
      <w:r w:rsidR="007360E1" w:rsidRPr="00F92245">
        <w:t xml:space="preserve">pointed out by </w:t>
      </w:r>
      <w:r w:rsidR="00CA4A21" w:rsidRPr="00F92245">
        <w:fldChar w:fldCharType="begin"/>
      </w:r>
      <w:r w:rsidR="00CA4A21">
        <w:instrText xml:space="preserve"> ADDIN EN.CITE &lt;EndNote&gt;&lt;Cite AuthorYear="1"&gt;&lt;Author&gt;Mandelbrot&lt;/Author&gt;&lt;Year&gt;1967&lt;/Year&gt;&lt;RecNum&gt;64&lt;/RecNum&gt;&lt;DisplayText&gt;Mandelbrot (1967)&lt;/DisplayText&gt;&lt;record&gt;&lt;rec-number&gt;64&lt;/rec-number&gt;&lt;foreign-keys&gt;&lt;key app="EN" db-id="x5dasrs09vwsabepssyxweznptsx5t5avz9v" timestamp="0"&gt;64&lt;/key&gt;&lt;/foreign-keys&gt;&lt;ref-type name="Journal Article"&gt;17&lt;/ref-type&gt;&lt;contributors&gt;&lt;authors&gt;&lt;author&gt;Mandelbrot, Benoit B.&lt;/author&gt;&lt;/authors&gt;&lt;/contributors&gt;&lt;titles&gt;&lt;title&gt;How long is the coast of Britain&lt;/title&gt;&lt;secondary-title&gt;Science&lt;/secondary-title&gt;&lt;/titles&gt;&lt;pages&gt;636-638&lt;/pages&gt;&lt;volume&gt;156&lt;/volume&gt;&lt;number&gt;3775&lt;/number&gt;&lt;dates&gt;&lt;year&gt;1967&lt;/year&gt;&lt;/dates&gt;&lt;label&gt;Mandelbrot_1967&lt;/label&gt;&lt;urls&gt;&lt;/urls&gt;&lt;/record&gt;&lt;/Cite&gt;&lt;/EndNote&gt;</w:instrText>
      </w:r>
      <w:r w:rsidR="00CA4A21" w:rsidRPr="00F92245">
        <w:fldChar w:fldCharType="separate"/>
      </w:r>
      <w:r w:rsidR="00CA4A21">
        <w:rPr>
          <w:noProof/>
        </w:rPr>
        <w:t>Mandelbrot (1967)</w:t>
      </w:r>
      <w:r w:rsidR="00CA4A21" w:rsidRPr="00F92245">
        <w:fldChar w:fldCharType="end"/>
      </w:r>
      <w:del w:id="302" w:author="Gus Hinestrosa" w:date="2018-09-19T16:00:00Z">
        <w:r w:rsidR="007360E1" w:rsidRPr="00F92245" w:rsidDel="00CA4A21">
          <w:delText xml:space="preserve">Mandelbrot in their key </w:delText>
        </w:r>
        <w:r w:rsidR="00F82AF6" w:rsidRPr="00F92245" w:rsidDel="00CA4A21">
          <w:delText>1967 paper</w:delText>
        </w:r>
      </w:del>
      <w:r w:rsidR="00F82AF6" w:rsidRPr="00F92245">
        <w:t>. H</w:t>
      </w:r>
      <w:r w:rsidR="007360E1" w:rsidRPr="00F92245">
        <w:t xml:space="preserve">ence, </w:t>
      </w:r>
      <w:r w:rsidR="00B85012" w:rsidRPr="00F92245">
        <w:t xml:space="preserve">the seemingly high values of </w:t>
      </w:r>
      <w:r w:rsidR="00E177E7">
        <w:t>coastline</w:t>
      </w:r>
      <w:r w:rsidR="00E177E7" w:rsidRPr="00F92245">
        <w:t xml:space="preserve"> </w:t>
      </w:r>
      <w:r w:rsidR="00B85012" w:rsidRPr="00F92245">
        <w:t xml:space="preserve">length seen in this study are consistent with the high resolution of </w:t>
      </w:r>
      <w:del w:id="303" w:author="Gus Hinestrosa" w:date="2018-09-19T16:02:00Z">
        <w:r w:rsidR="00B85012" w:rsidRPr="00F92245" w:rsidDel="00237575">
          <w:delText xml:space="preserve">our </w:delText>
        </w:r>
      </w:del>
      <w:ins w:id="304" w:author="Gus Hinestrosa" w:date="2018-09-19T16:02:00Z">
        <w:r w:rsidR="00237575">
          <w:t>the</w:t>
        </w:r>
        <w:r w:rsidR="00237575" w:rsidRPr="00F92245">
          <w:t xml:space="preserve"> </w:t>
        </w:r>
      </w:ins>
      <w:r w:rsidR="005312B5">
        <w:t>bathymetry model used</w:t>
      </w:r>
      <w:r w:rsidR="007360E1" w:rsidRPr="00F92245">
        <w:t xml:space="preserve">. </w:t>
      </w:r>
    </w:p>
    <w:p w14:paraId="12F671C0" w14:textId="41962E46" w:rsidR="00C15471" w:rsidRPr="00F92245" w:rsidRDefault="00C15471">
      <w:pPr>
        <w:spacing w:before="180" w:after="180" w:line="480" w:lineRule="auto"/>
      </w:pPr>
      <w:ins w:id="305" w:author="Gus Hinestrosa" w:date="2018-09-08T21:07:00Z">
        <w:r>
          <w:t xml:space="preserve">Throughout the descriptions and </w:t>
        </w:r>
        <w:proofErr w:type="gramStart"/>
        <w:r>
          <w:t>interpretations</w:t>
        </w:r>
        <w:proofErr w:type="gramEnd"/>
        <w:r>
          <w:t xml:space="preserve"> we employ the term ‘shelf </w:t>
        </w:r>
        <w:r w:rsidR="008936EC">
          <w:t>margin</w:t>
        </w:r>
      </w:ins>
      <w:ins w:id="306" w:author="Gus Hinestrosa" w:date="2018-09-08T21:09:00Z">
        <w:r w:rsidR="008936EC">
          <w:t>’</w:t>
        </w:r>
      </w:ins>
      <w:ins w:id="307" w:author="Gus Hinestrosa" w:date="2018-09-08T21:07:00Z">
        <w:r>
          <w:t xml:space="preserve"> to refer to the areas contiguous to the </w:t>
        </w:r>
      </w:ins>
      <w:ins w:id="308" w:author="Gus Hinestrosa" w:date="2018-09-08T21:08:00Z">
        <w:r w:rsidR="008936EC">
          <w:t xml:space="preserve">shelf </w:t>
        </w:r>
      </w:ins>
      <w:ins w:id="309" w:author="Gus Hinestrosa" w:date="2018-09-08T21:07:00Z">
        <w:r>
          <w:t>b</w:t>
        </w:r>
        <w:r w:rsidR="008936EC">
          <w:t>reak</w:t>
        </w:r>
        <w:r>
          <w:t xml:space="preserve"> </w:t>
        </w:r>
      </w:ins>
      <w:ins w:id="310" w:author="Gus Hinestrosa" w:date="2018-09-08T21:08:00Z">
        <w:r w:rsidR="008936EC">
          <w:t xml:space="preserve">or shelf edge. We also defined a shelf margin </w:t>
        </w:r>
      </w:ins>
      <w:ins w:id="311" w:author="Gus Hinestrosa" w:date="2018-09-08T21:09:00Z">
        <w:r w:rsidR="008936EC">
          <w:t xml:space="preserve">bathymetric </w:t>
        </w:r>
      </w:ins>
      <w:ins w:id="312" w:author="Gus Hinestrosa" w:date="2018-09-08T21:08:00Z">
        <w:r w:rsidR="008936EC">
          <w:t>subset</w:t>
        </w:r>
      </w:ins>
      <w:ins w:id="313" w:author="Gus Hinestrosa" w:date="2018-09-08T21:09:00Z">
        <w:r w:rsidR="008936EC">
          <w:t>, which</w:t>
        </w:r>
      </w:ins>
      <w:ins w:id="314" w:author="Gus Hinestrosa" w:date="2018-09-08T21:08:00Z">
        <w:r w:rsidR="008936EC">
          <w:t xml:space="preserve"> </w:t>
        </w:r>
      </w:ins>
      <w:ins w:id="315" w:author="Gus Hinestrosa" w:date="2018-09-08T21:09:00Z">
        <w:r w:rsidR="008936EC">
          <w:t>contains</w:t>
        </w:r>
      </w:ins>
      <w:ins w:id="316" w:author="Gus Hinestrosa" w:date="2018-09-08T21:08:00Z">
        <w:r w:rsidR="008936EC">
          <w:t xml:space="preserve"> </w:t>
        </w:r>
      </w:ins>
      <w:ins w:id="317" w:author="Gus Hinestrosa" w:date="2018-09-08T21:09:00Z">
        <w:r w:rsidR="008936EC">
          <w:t xml:space="preserve">the bathymetric values </w:t>
        </w:r>
      </w:ins>
      <w:ins w:id="318" w:author="Gus Hinestrosa" w:date="2018-09-08T21:08:00Z">
        <w:r w:rsidR="008936EC" w:rsidRPr="008936EC">
          <w:rPr>
            <w:i/>
            <w:rPrChange w:id="319" w:author="Gus Hinestrosa" w:date="2018-09-08T21:10:00Z">
              <w:rPr/>
            </w:rPrChange>
          </w:rPr>
          <w:t>from</w:t>
        </w:r>
        <w:r w:rsidR="008936EC" w:rsidRPr="00F92245">
          <w:t xml:space="preserve"> the </w:t>
        </w:r>
        <w:r w:rsidR="008936EC">
          <w:t xml:space="preserve">shallowest </w:t>
        </w:r>
        <w:r w:rsidR="008936EC" w:rsidRPr="00F92245">
          <w:t>outer</w:t>
        </w:r>
        <w:r w:rsidR="008936EC">
          <w:t xml:space="preserve">-shelf </w:t>
        </w:r>
        <w:r w:rsidR="008936EC" w:rsidRPr="00F92245">
          <w:t>reef</w:t>
        </w:r>
      </w:ins>
      <w:ins w:id="320" w:author="Gus Hinestrosa" w:date="2018-09-08T21:09:00Z">
        <w:r w:rsidR="008936EC">
          <w:t>s</w:t>
        </w:r>
      </w:ins>
      <w:ins w:id="321" w:author="Gus Hinestrosa" w:date="2018-09-08T21:08:00Z">
        <w:r w:rsidR="008936EC">
          <w:t xml:space="preserve">, </w:t>
        </w:r>
        <w:r w:rsidR="008936EC" w:rsidRPr="008936EC">
          <w:rPr>
            <w:i/>
            <w:rPrChange w:id="322" w:author="Gus Hinestrosa" w:date="2018-09-08T21:10:00Z">
              <w:rPr/>
            </w:rPrChange>
          </w:rPr>
          <w:t>to</w:t>
        </w:r>
        <w:r w:rsidR="00EA3CB0">
          <w:t xml:space="preserve"> the </w:t>
        </w:r>
        <w:proofErr w:type="gramStart"/>
        <w:r w:rsidR="00EA3CB0">
          <w:t>130 m</w:t>
        </w:r>
        <w:proofErr w:type="gramEnd"/>
        <w:r w:rsidR="00EA3CB0">
          <w:t xml:space="preserve"> isobath</w:t>
        </w:r>
      </w:ins>
      <w:ins w:id="323" w:author="Gus Hinestrosa" w:date="2018-09-14T14:07:00Z">
        <w:r w:rsidR="0077207E">
          <w:t>,</w:t>
        </w:r>
      </w:ins>
      <w:ins w:id="324" w:author="Gus Hinestrosa" w:date="2018-09-17T15:25:00Z">
        <w:r w:rsidR="00EA3CB0">
          <w:t xml:space="preserve"> </w:t>
        </w:r>
      </w:ins>
      <w:ins w:id="325" w:author="Gus Hinestrosa" w:date="2018-09-08T21:08:00Z">
        <w:r w:rsidR="008936EC">
          <w:t xml:space="preserve">where the shelf </w:t>
        </w:r>
      </w:ins>
      <w:ins w:id="326" w:author="Gus Hinestrosa" w:date="2018-09-08T21:10:00Z">
        <w:r w:rsidR="008936EC">
          <w:t>margin</w:t>
        </w:r>
      </w:ins>
      <w:ins w:id="327" w:author="Gus Hinestrosa" w:date="2018-09-08T21:08:00Z">
        <w:r w:rsidR="008936EC">
          <w:t xml:space="preserve"> meets the </w:t>
        </w:r>
        <w:r w:rsidR="008936EC" w:rsidRPr="00F92245">
          <w:t>upper slope.</w:t>
        </w:r>
      </w:ins>
      <w:ins w:id="328" w:author="Gus Hinestrosa" w:date="2018-09-08T21:10:00Z">
        <w:r w:rsidR="008936EC">
          <w:t xml:space="preserve"> To refer to geomorphic features </w:t>
        </w:r>
      </w:ins>
      <w:ins w:id="329" w:author="Gus Hinestrosa" w:date="2018-09-08T21:13:00Z">
        <w:r w:rsidR="00EA3CB0">
          <w:t>in this area</w:t>
        </w:r>
        <w:r w:rsidR="008936EC">
          <w:t>,</w:t>
        </w:r>
      </w:ins>
      <w:ins w:id="330" w:author="Gus Hinestrosa" w:date="2018-09-08T21:10:00Z">
        <w:r w:rsidR="008936EC">
          <w:t xml:space="preserve"> we </w:t>
        </w:r>
      </w:ins>
      <w:ins w:id="331" w:author="Gus Hinestrosa" w:date="2018-09-08T21:13:00Z">
        <w:r w:rsidR="008936EC">
          <w:t>employ</w:t>
        </w:r>
      </w:ins>
      <w:ins w:id="332" w:author="Gus Hinestrosa" w:date="2018-09-08T21:10:00Z">
        <w:r w:rsidR="008936EC">
          <w:t xml:space="preserve"> the term </w:t>
        </w:r>
      </w:ins>
      <w:ins w:id="333" w:author="Gus Hinestrosa" w:date="2018-09-08T21:12:00Z">
        <w:r w:rsidR="008936EC">
          <w:t>‘</w:t>
        </w:r>
      </w:ins>
      <w:ins w:id="334" w:author="Gus Hinestrosa" w:date="2018-09-08T21:10:00Z">
        <w:r w:rsidR="008936EC">
          <w:t>shelf-edge</w:t>
        </w:r>
      </w:ins>
      <w:ins w:id="335" w:author="Gus Hinestrosa" w:date="2018-09-08T21:12:00Z">
        <w:r w:rsidR="008936EC">
          <w:t>’</w:t>
        </w:r>
      </w:ins>
      <w:ins w:id="336" w:author="Gus Hinestrosa" w:date="2018-09-08T21:10:00Z">
        <w:r w:rsidR="008936EC">
          <w:t xml:space="preserve"> as an adjective, e.g. </w:t>
        </w:r>
        <w:r w:rsidR="008936EC" w:rsidRPr="008936EC">
          <w:t xml:space="preserve">shelf-edge </w:t>
        </w:r>
      </w:ins>
      <w:ins w:id="337" w:author="Gus Hinestrosa" w:date="2018-09-08T21:11:00Z">
        <w:r w:rsidR="008936EC" w:rsidRPr="008936EC">
          <w:t>reefs</w:t>
        </w:r>
        <w:r w:rsidR="008936EC">
          <w:t xml:space="preserve">. This </w:t>
        </w:r>
      </w:ins>
      <w:ins w:id="338" w:author="Gus Hinestrosa" w:date="2018-09-08T21:13:00Z">
        <w:r w:rsidR="008936EC">
          <w:t xml:space="preserve">also </w:t>
        </w:r>
      </w:ins>
      <w:ins w:id="339" w:author="Gus Hinestrosa" w:date="2018-09-08T21:11:00Z">
        <w:r w:rsidR="008936EC">
          <w:t>allows us to keep</w:t>
        </w:r>
      </w:ins>
      <w:ins w:id="340" w:author="Gus Hinestrosa" w:date="2018-09-08T21:12:00Z">
        <w:r w:rsidR="008936EC">
          <w:t xml:space="preserve"> </w:t>
        </w:r>
      </w:ins>
      <w:ins w:id="341" w:author="Gus Hinestrosa" w:date="2018-09-14T14:07:00Z">
        <w:r w:rsidR="0077207E">
          <w:t xml:space="preserve">our </w:t>
        </w:r>
      </w:ins>
      <w:ins w:id="342" w:author="Gus Hinestrosa" w:date="2018-09-08T21:12:00Z">
        <w:r w:rsidR="008936EC">
          <w:t xml:space="preserve">nomenclature </w:t>
        </w:r>
      </w:ins>
      <w:ins w:id="343" w:author="Gus Hinestrosa" w:date="2018-09-08T21:11:00Z">
        <w:r w:rsidR="008936EC">
          <w:t>consisten</w:t>
        </w:r>
      </w:ins>
      <w:ins w:id="344" w:author="Gus Hinestrosa" w:date="2018-09-14T14:07:00Z">
        <w:r w:rsidR="0077207E">
          <w:t>t</w:t>
        </w:r>
      </w:ins>
      <w:ins w:id="345" w:author="Gus Hinestrosa" w:date="2018-09-08T21:11:00Z">
        <w:r w:rsidR="008936EC">
          <w:t xml:space="preserve"> with </w:t>
        </w:r>
      </w:ins>
      <w:ins w:id="346" w:author="Gus Hinestrosa" w:date="2018-09-17T15:25:00Z">
        <w:r w:rsidR="00EA3CB0">
          <w:t>past</w:t>
        </w:r>
      </w:ins>
      <w:ins w:id="347" w:author="Gus Hinestrosa" w:date="2018-09-08T21:11:00Z">
        <w:r w:rsidR="008936EC">
          <w:t xml:space="preserve"> studies on these </w:t>
        </w:r>
      </w:ins>
      <w:ins w:id="348" w:author="Gus Hinestrosa" w:date="2018-09-08T21:12:00Z">
        <w:r w:rsidR="008936EC">
          <w:t xml:space="preserve">shelf-edge </w:t>
        </w:r>
      </w:ins>
      <w:ins w:id="349" w:author="Gus Hinestrosa" w:date="2018-09-08T21:11:00Z">
        <w:r w:rsidR="008936EC">
          <w:t>reefs</w:t>
        </w:r>
      </w:ins>
      <w:ins w:id="350" w:author="Gus Hinestrosa" w:date="2018-09-14T14:07:00Z">
        <w:r w:rsidR="0077207E">
          <w:t xml:space="preserve"> (</w:t>
        </w:r>
      </w:ins>
      <w:r w:rsidR="008760BF">
        <w:fldChar w:fldCharType="begin">
          <w:fldData xml:space="preserve">PEVuZE5vdGU+PENpdGU+PEF1dGhvcj5CZWFtYW48L0F1dGhvcj48WWVhcj4yMDA4PC9ZZWFyPjxS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</w:fldData>
        </w:fldChar>
      </w:r>
      <w:r w:rsidR="00C53B66">
        <w:instrText xml:space="preserve"> ADDIN EN.CITE </w:instrText>
      </w:r>
      <w:r w:rsidR="00C53B66">
        <w:fldChar w:fldCharType="begin">
          <w:fldData xml:space="preserve">PEVuZE5vdGU+PENpdGU+PEF1dGhvcj5CZWFtYW48L0F1dGhvcj48WWVhcj4yMDA4PC9ZZWFyPjxS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</w:fldData>
        </w:fldChar>
      </w:r>
      <w:r w:rsidR="00C53B66">
        <w:instrText xml:space="preserve"> ADDIN EN.CITE.DATA </w:instrText>
      </w:r>
      <w:r w:rsidR="00C53B66">
        <w:fldChar w:fldCharType="end"/>
      </w:r>
      <w:r w:rsidR="008760BF">
        <w:fldChar w:fldCharType="separate"/>
      </w:r>
      <w:r w:rsidR="008760BF">
        <w:rPr>
          <w:noProof/>
        </w:rPr>
        <w:t>Beaman et al., 2008; Hinestrosa et al., 2014; Webster et al., 2018</w:t>
      </w:r>
      <w:r w:rsidR="008760BF">
        <w:fldChar w:fldCharType="end"/>
      </w:r>
      <w:ins w:id="351" w:author="Gus Hinestrosa" w:date="2018-09-14T14:07:00Z">
        <w:r w:rsidR="0077207E">
          <w:t>)</w:t>
        </w:r>
      </w:ins>
      <w:ins w:id="352" w:author="Gus Hinestrosa" w:date="2018-09-08T21:11:00Z">
        <w:r w:rsidR="008936EC">
          <w:t xml:space="preserve">. </w:t>
        </w:r>
      </w:ins>
    </w:p>
    <w:p w14:paraId="65C863AD" w14:textId="03E2541C" w:rsidR="00C15471" w:rsidRPr="00F92245" w:rsidRDefault="005312B5">
      <w:pPr>
        <w:spacing w:before="180" w:after="180" w:line="480" w:lineRule="auto"/>
      </w:pPr>
      <w:r>
        <w:t>The m</w:t>
      </w:r>
      <w:r w:rsidR="004C5D9B" w:rsidRPr="00F92245">
        <w:t>arine-flood</w:t>
      </w:r>
      <w:del w:id="353" w:author="Gus Hinestrosa" w:date="2018-09-08T17:33:00Z">
        <w:r w:rsidR="004C5D9B" w:rsidRPr="00F92245" w:rsidDel="007A75FD">
          <w:delText>ed</w:delText>
        </w:r>
      </w:del>
      <w:ins w:id="354" w:author="Gus Hinestrosa" w:date="2018-09-08T17:34:00Z">
        <w:r w:rsidR="007A75FD">
          <w:t xml:space="preserve">ing </w:t>
        </w:r>
      </w:ins>
      <w:ins w:id="355" w:author="Gus Hinestrosa" w:date="2018-09-08T21:07:00Z">
        <w:r w:rsidR="00C15471">
          <w:t>properties</w:t>
        </w:r>
      </w:ins>
      <w:ins w:id="356" w:author="Gus Hinestrosa" w:date="2018-09-08T17:34:00Z">
        <w:r w:rsidR="007A75FD">
          <w:t xml:space="preserve"> (relative flooding, </w:t>
        </w:r>
      </w:ins>
      <w:ins w:id="357" w:author="Gus Hinestrosa" w:date="2018-09-14T14:08:00Z">
        <w:r w:rsidR="0077207E">
          <w:t>flooding magnitude</w:t>
        </w:r>
      </w:ins>
      <w:del w:id="358" w:author="Gus Hinestrosa" w:date="2018-09-08T17:34:00Z">
        <w:r w:rsidR="004C5D9B" w:rsidRPr="00F92245" w:rsidDel="007A75FD">
          <w:delText xml:space="preserve"> </w:delText>
        </w:r>
      </w:del>
      <w:del w:id="359" w:author="Gus Hinestrosa" w:date="2018-09-14T14:08:00Z">
        <w:r w:rsidR="004C5D9B" w:rsidRPr="00F92245" w:rsidDel="0077207E">
          <w:delText>area</w:delText>
        </w:r>
      </w:del>
      <w:del w:id="360" w:author="Gus Hinestrosa" w:date="2018-09-08T17:34:00Z">
        <w:r w:rsidR="004C5D9B" w:rsidRPr="00F92245" w:rsidDel="007A75FD">
          <w:delText>s</w:delText>
        </w:r>
      </w:del>
      <w:r w:rsidR="004C5D9B" w:rsidRPr="00F92245">
        <w:t>, flooding rate</w:t>
      </w:r>
      <w:del w:id="361" w:author="Gus Hinestrosa" w:date="2018-09-08T18:07:00Z">
        <w:r w:rsidR="004C5D9B" w:rsidRPr="00F92245" w:rsidDel="00810E29">
          <w:delText>s</w:delText>
        </w:r>
      </w:del>
      <w:r w:rsidR="004C5D9B" w:rsidRPr="00F92245">
        <w:t xml:space="preserve"> and coastline lengt</w:t>
      </w:r>
      <w:ins w:id="362" w:author="Gus Hinestrosa" w:date="2018-09-08T18:07:00Z">
        <w:r w:rsidR="00810E29">
          <w:t>h)</w:t>
        </w:r>
      </w:ins>
      <w:del w:id="363" w:author="Gus Hinestrosa" w:date="2018-09-08T18:07:00Z">
        <w:r w:rsidR="004C5D9B" w:rsidRPr="00F92245" w:rsidDel="00810E29">
          <w:delText>hs</w:delText>
        </w:r>
      </w:del>
      <w:del w:id="364" w:author="Gus Hinestrosa" w:date="2018-09-08T17:34:00Z">
        <w:r w:rsidR="004C5D9B" w:rsidRPr="00F92245" w:rsidDel="007A75FD">
          <w:delText xml:space="preserve"> </w:delText>
        </w:r>
      </w:del>
      <w:ins w:id="365" w:author="Gus Hinestrosa" w:date="2018-09-08T17:35:00Z">
        <w:r w:rsidR="007A75FD">
          <w:t xml:space="preserve"> </w:t>
        </w:r>
      </w:ins>
      <w:r w:rsidR="004C5D9B" w:rsidRPr="00F92245">
        <w:t xml:space="preserve">were also estimated for </w:t>
      </w:r>
      <w:del w:id="366" w:author="Gus Hinestrosa" w:date="2018-09-08T21:08:00Z">
        <w:r w:rsidR="00663190" w:rsidDel="008936EC">
          <w:delText xml:space="preserve">a </w:delText>
        </w:r>
      </w:del>
      <w:ins w:id="367" w:author="Gus Hinestrosa" w:date="2018-09-08T21:08:00Z">
        <w:r w:rsidR="008936EC">
          <w:t xml:space="preserve">the shelf margin </w:t>
        </w:r>
      </w:ins>
      <w:r w:rsidR="00663190">
        <w:t xml:space="preserve">subset of the bathymetric model </w:t>
      </w:r>
      <w:del w:id="368" w:author="Gus Hinestrosa" w:date="2018-09-08T21:08:00Z">
        <w:r w:rsidR="00C458CF" w:rsidDel="008936EC">
          <w:delText>for</w:delText>
        </w:r>
        <w:r w:rsidR="00663190" w:rsidDel="008936EC">
          <w:delText xml:space="preserve"> </w:delText>
        </w:r>
        <w:r w:rsidR="004C5D9B" w:rsidRPr="00F92245" w:rsidDel="008936EC">
          <w:delText>the shelf</w:delText>
        </w:r>
      </w:del>
      <w:del w:id="369" w:author="Gus Hinestrosa" w:date="2018-09-08T20:46:00Z">
        <w:r w:rsidR="004C5D9B" w:rsidRPr="00F92245" w:rsidDel="002E790C">
          <w:delText>-edge</w:delText>
        </w:r>
      </w:del>
      <w:del w:id="370" w:author="Gus Hinestrosa" w:date="2018-09-08T21:08:00Z">
        <w:r w:rsidR="004C5D9B" w:rsidRPr="00F92245" w:rsidDel="008936EC">
          <w:delText xml:space="preserve"> </w:delText>
        </w:r>
      </w:del>
      <w:r w:rsidR="008065BB" w:rsidRPr="00F92245">
        <w:t>(</w:t>
      </w:r>
      <w:r w:rsidR="008065BB" w:rsidRPr="00F92245">
        <w:fldChar w:fldCharType="begin"/>
      </w:r>
      <w:r w:rsidR="008065BB" w:rsidRPr="00F92245">
        <w:instrText xml:space="preserve"> REF _Ref495230911 </w:instrText>
      </w:r>
      <w:r w:rsidR="00F92245">
        <w:instrText xml:space="preserve"> \* MERGEFORMAT </w:instrText>
      </w:r>
      <w:r w:rsidR="008065BB" w:rsidRPr="00F92245">
        <w:fldChar w:fldCharType="separate"/>
      </w:r>
      <w:ins w:id="371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372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2</w:delText>
        </w:r>
      </w:del>
      <w:r w:rsidR="008065BB" w:rsidRPr="00F92245">
        <w:fldChar w:fldCharType="end"/>
      </w:r>
      <w:r w:rsidR="008831BE">
        <w:t>-A</w:t>
      </w:r>
      <w:r w:rsidR="008065BB" w:rsidRPr="00F92245">
        <w:t xml:space="preserve">). </w:t>
      </w:r>
      <w:del w:id="373" w:author="Gus Hinestrosa" w:date="2018-09-08T21:08:00Z">
        <w:r w:rsidR="00663190" w:rsidDel="008936EC">
          <w:delText xml:space="preserve">This </w:delText>
        </w:r>
        <w:r w:rsidR="00C458CF" w:rsidDel="008936EC">
          <w:delText>shelf</w:delText>
        </w:r>
      </w:del>
      <w:del w:id="374" w:author="Gus Hinestrosa" w:date="2018-09-08T20:46:00Z">
        <w:r w:rsidR="00C458CF" w:rsidDel="002E790C">
          <w:delText xml:space="preserve">-edge </w:delText>
        </w:r>
      </w:del>
      <w:del w:id="375" w:author="Gus Hinestrosa" w:date="2018-09-08T21:08:00Z">
        <w:r w:rsidR="00663190" w:rsidDel="008936EC">
          <w:delText xml:space="preserve">subset </w:delText>
        </w:r>
        <w:r w:rsidR="004C5D9B" w:rsidRPr="00F92245" w:rsidDel="008936EC">
          <w:delText>was extracted</w:delText>
        </w:r>
        <w:r w:rsidR="006C5F02" w:rsidRPr="00F92245" w:rsidDel="008936EC">
          <w:delText xml:space="preserve"> </w:delText>
        </w:r>
        <w:r w:rsidR="004C5D9B" w:rsidRPr="00F92245" w:rsidDel="008936EC">
          <w:delText xml:space="preserve">from the </w:delText>
        </w:r>
        <w:r w:rsidR="00663190" w:rsidDel="008936EC">
          <w:delText xml:space="preserve">shallowest </w:delText>
        </w:r>
        <w:r w:rsidR="004C5D9B" w:rsidRPr="00F92245" w:rsidDel="008936EC">
          <w:delText>outer</w:delText>
        </w:r>
        <w:r w:rsidR="00C458CF" w:rsidDel="008936EC">
          <w:delText xml:space="preserve">-shelf </w:delText>
        </w:r>
        <w:r w:rsidR="004C5D9B" w:rsidRPr="00F92245" w:rsidDel="008936EC">
          <w:delText xml:space="preserve">reef </w:delText>
        </w:r>
        <w:r w:rsidR="00C458CF" w:rsidDel="008936EC">
          <w:delText xml:space="preserve">down </w:delText>
        </w:r>
        <w:r w:rsidR="004C5D9B" w:rsidRPr="00F92245" w:rsidDel="008936EC">
          <w:delText>to the 130 m isobath,</w:delText>
        </w:r>
        <w:r w:rsidR="00C458CF" w:rsidDel="008936EC">
          <w:delText xml:space="preserve"> where the shelf</w:delText>
        </w:r>
      </w:del>
      <w:del w:id="376" w:author="Gus Hinestrosa" w:date="2018-09-08T20:46:00Z">
        <w:r w:rsidR="00C458CF" w:rsidDel="002E790C">
          <w:delText xml:space="preserve"> break </w:delText>
        </w:r>
      </w:del>
      <w:del w:id="377" w:author="Gus Hinestrosa" w:date="2018-09-08T21:08:00Z">
        <w:r w:rsidR="00C458CF" w:rsidDel="008936EC">
          <w:delText xml:space="preserve">meets the </w:delText>
        </w:r>
        <w:r w:rsidR="004C5D9B" w:rsidRPr="00F92245" w:rsidDel="008936EC">
          <w:delText xml:space="preserve">upper slope. </w:delText>
        </w:r>
      </w:del>
      <w:r w:rsidR="004C5D9B" w:rsidRPr="00F92245">
        <w:t xml:space="preserve">This polygon was </w:t>
      </w:r>
      <w:r w:rsidR="00D6304C" w:rsidRPr="00F92245">
        <w:t xml:space="preserve">also </w:t>
      </w:r>
      <w:r w:rsidR="004C5D9B" w:rsidRPr="00F92245">
        <w:t>split into the s</w:t>
      </w:r>
      <w:r w:rsidR="006C5F02" w:rsidRPr="00F92245">
        <w:t>imilar</w:t>
      </w:r>
      <w:r w:rsidR="004C5D9B" w:rsidRPr="00F92245">
        <w:t xml:space="preserve"> 33 latitudinal zones</w:t>
      </w:r>
      <w:r w:rsidR="00C458CF">
        <w:t xml:space="preserve"> for </w:t>
      </w:r>
      <w:r w:rsidR="004C5D9B" w:rsidRPr="00F92245">
        <w:t xml:space="preserve">the calculation </w:t>
      </w:r>
      <w:r w:rsidR="00C458CF">
        <w:t xml:space="preserve">of </w:t>
      </w:r>
      <w:r w:rsidR="004C5D9B" w:rsidRPr="00F92245">
        <w:t xml:space="preserve">flooding </w:t>
      </w:r>
      <w:r w:rsidR="006169B3">
        <w:t xml:space="preserve">and coastal complexity </w:t>
      </w:r>
      <w:r w:rsidR="004C5D9B" w:rsidRPr="00F92245">
        <w:t>parameters.</w:t>
      </w:r>
    </w:p>
    <w:p w14:paraId="10868776" w14:textId="77777777" w:rsidR="007A68F4" w:rsidRPr="00F92245" w:rsidRDefault="004C5D9B" w:rsidP="009D699C">
      <w:pPr>
        <w:pStyle w:val="Heading2"/>
        <w:numPr>
          <w:ilvl w:val="1"/>
          <w:numId w:val="9"/>
        </w:numPr>
        <w:spacing w:line="480" w:lineRule="auto"/>
      </w:pPr>
      <w:bookmarkStart w:id="378" w:name="tyjcwt" w:colFirst="0" w:colLast="0"/>
      <w:bookmarkEnd w:id="378"/>
      <w:r w:rsidRPr="00F92245">
        <w:lastRenderedPageBreak/>
        <w:t>General assumptions and uncertainty</w:t>
      </w:r>
    </w:p>
    <w:p w14:paraId="5249017C" w14:textId="537745B5" w:rsidR="003B31BA" w:rsidRDefault="00124A37">
      <w:pPr>
        <w:spacing w:before="180" w:after="180" w:line="480" w:lineRule="auto"/>
        <w:rPr>
          <w:ins w:id="379" w:author="Gus Hinestrosa" w:date="2018-09-08T19:03:00Z"/>
        </w:rPr>
      </w:pPr>
      <w:r>
        <w:t>W</w:t>
      </w:r>
      <w:r w:rsidR="006C5F02" w:rsidRPr="00F92245">
        <w:t>e have</w:t>
      </w:r>
      <w:r w:rsidR="004C5D9B" w:rsidRPr="00F92245">
        <w:t xml:space="preserve"> assumed that the present-day bathymetry of the GBR shelf approximates the LGM substrate</w:t>
      </w:r>
      <w:r w:rsidR="001F7B17" w:rsidRPr="00F92245">
        <w:t xml:space="preserve"> depths</w:t>
      </w:r>
      <w:r w:rsidR="004C5D9B" w:rsidRPr="00F92245">
        <w:t xml:space="preserve">. In reality, in </w:t>
      </w:r>
      <w:del w:id="380" w:author="Gus Hinestrosa" w:date="2018-09-19T16:03:00Z">
        <w:r w:rsidR="004C5D9B" w:rsidRPr="00F92245" w:rsidDel="00D75AA3">
          <w:delText xml:space="preserve">some areas, e.g. at </w:delText>
        </w:r>
      </w:del>
      <w:r w:rsidR="004C5D9B" w:rsidRPr="00F92245">
        <w:t>reef locations</w:t>
      </w:r>
      <w:ins w:id="381" w:author="Gus Hinestrosa" w:date="2018-09-19T16:04:00Z">
        <w:r w:rsidR="00D75AA3">
          <w:t xml:space="preserve"> and infilled river channels (drowned estuaries)</w:t>
        </w:r>
      </w:ins>
      <w:r w:rsidR="004C5D9B" w:rsidRPr="00F92245">
        <w:t xml:space="preserve">, the original substrate is substantially lower </w:t>
      </w:r>
      <w:ins w:id="382" w:author="Gus Hinestrosa" w:date="2018-09-08T19:07:00Z">
        <w:r w:rsidR="000C13A8">
          <w:t>(</w:t>
        </w:r>
      </w:ins>
      <w:del w:id="383" w:author="Gus Hinestrosa" w:date="2018-09-08T19:07:00Z">
        <w:r w:rsidR="004C5D9B" w:rsidRPr="00F92245" w:rsidDel="000C13A8">
          <w:delText xml:space="preserve">(up to </w:delText>
        </w:r>
      </w:del>
      <w:del w:id="384" w:author="Gus Hinestrosa" w:date="2018-09-16T23:07:00Z">
        <w:r w:rsidR="004C5D9B" w:rsidRPr="00F92245" w:rsidDel="00415EF3">
          <w:delText>15 m</w:delText>
        </w:r>
      </w:del>
      <w:ins w:id="385" w:author="Gus Hinestrosa" w:date="2018-09-16T23:07:00Z">
        <w:r w:rsidR="00415EF3">
          <w:t xml:space="preserve">up to </w:t>
        </w:r>
      </w:ins>
      <w:ins w:id="386" w:author="Gus Hinestrosa" w:date="2018-09-19T16:04:00Z">
        <w:r w:rsidR="00C154AA">
          <w:t xml:space="preserve">ca </w:t>
        </w:r>
      </w:ins>
      <w:ins w:id="387" w:author="Gus Hinestrosa" w:date="2018-09-16T23:07:00Z">
        <w:r w:rsidR="00415EF3">
          <w:t>30 m</w:t>
        </w:r>
      </w:ins>
      <w:r w:rsidR="004C5D9B" w:rsidRPr="00F92245">
        <w:t>)</w:t>
      </w:r>
      <w:r w:rsidR="00475BDB" w:rsidRPr="00F92245">
        <w:t xml:space="preserve"> due to the </w:t>
      </w:r>
      <w:del w:id="388" w:author="Gus Hinestrosa" w:date="2018-09-14T14:08:00Z">
        <w:r w:rsidR="00475BDB" w:rsidRPr="00F92245" w:rsidDel="002B59FB">
          <w:delText xml:space="preserve">cover of </w:delText>
        </w:r>
      </w:del>
      <w:r w:rsidR="00475BDB" w:rsidRPr="00F92245">
        <w:t>post</w:t>
      </w:r>
      <w:r w:rsidR="001F7B17" w:rsidRPr="00F92245">
        <w:t>-</w:t>
      </w:r>
      <w:r w:rsidR="00475BDB" w:rsidRPr="00F92245">
        <w:t>glacial sediments</w:t>
      </w:r>
      <w:r w:rsidR="005B22D9" w:rsidRPr="00F92245">
        <w:t xml:space="preserve"> and reef</w:t>
      </w:r>
      <w:r w:rsidR="008831BE">
        <w:t xml:space="preserve"> </w:t>
      </w:r>
      <w:del w:id="389" w:author="Gus Hinestrosa" w:date="2018-09-14T14:09:00Z">
        <w:r w:rsidR="008831BE" w:rsidDel="002B59FB">
          <w:delText>growth</w:delText>
        </w:r>
        <w:r w:rsidR="004F0254" w:rsidRPr="00F92245" w:rsidDel="002B59FB">
          <w:delText xml:space="preserve"> </w:delText>
        </w:r>
      </w:del>
      <w:ins w:id="390" w:author="Gus Hinestrosa" w:date="2018-09-14T14:09:00Z">
        <w:r w:rsidR="002B59FB">
          <w:t>accumulation</w:t>
        </w:r>
        <w:r w:rsidR="002B59FB" w:rsidRPr="00F92245">
          <w:t xml:space="preserve"> </w:t>
        </w:r>
      </w:ins>
      <w:r w:rsidR="00CE05B2">
        <w:t>(</w:t>
      </w:r>
      <w:r w:rsidR="00D6500A" w:rsidRPr="00F92245">
        <w:fldChar w:fldCharType="begin">
          <w:fldData xml:space="preserve">PEVuZE5vdGU+PENpdGU+PEF1dGhvcj5IZWFwPC9BdXRob3I+PFllYXI+MjAwMjwvWWVhcj48UmVj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PEVuZE5vdGU+PENpdGU+PEF1dGhvcj5IZWFwPC9BdXRob3I+PFllYXI+MjAwMjwvWWVhcj48UmVj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D6500A" w:rsidRPr="00F92245">
        <w:fldChar w:fldCharType="separate"/>
      </w:r>
      <w:r w:rsidR="003E46A1">
        <w:rPr>
          <w:noProof/>
        </w:rPr>
        <w:t>Larcombe and Carter, 1998; Heap et al., 2002; Webster and Davies, 2003; Montaggioni, 2005; Hopley et al., 2007; Dechnik et al., 2015; Hinestrosa et al., 2016</w:t>
      </w:r>
      <w:r w:rsidR="00D6500A" w:rsidRPr="00F92245">
        <w:fldChar w:fldCharType="end"/>
      </w:r>
      <w:del w:id="391" w:author="Gus Hinestrosa" w:date="2018-09-08T19:07:00Z">
        <w:r w:rsidR="00CE05B2" w:rsidDel="000C13A8">
          <w:delText>)</w:delText>
        </w:r>
      </w:del>
      <w:ins w:id="392" w:author="Gus Hinestrosa" w:date="2018-09-16T23:07:00Z">
        <w:r w:rsidR="00A03EE0">
          <w:t xml:space="preserve">). </w:t>
        </w:r>
      </w:ins>
      <w:del w:id="393" w:author="Gus Hinestrosa" w:date="2018-09-16T23:07:00Z">
        <w:r w:rsidR="004C5D9B" w:rsidRPr="00F92245" w:rsidDel="00A03EE0">
          <w:delText xml:space="preserve">. </w:delText>
        </w:r>
      </w:del>
      <w:del w:id="394" w:author="Gus Hinestrosa" w:date="2018-09-19T16:08:00Z">
        <w:r w:rsidR="004C5D9B" w:rsidRPr="00F92245" w:rsidDel="00A45526">
          <w:delText>However</w:delText>
        </w:r>
      </w:del>
      <w:ins w:id="395" w:author="Gus Hinestrosa" w:date="2018-09-19T16:08:00Z">
        <w:r w:rsidR="00A45526">
          <w:t xml:space="preserve">If well these areas </w:t>
        </w:r>
      </w:ins>
      <w:del w:id="396" w:author="Gus Hinestrosa" w:date="2018-09-19T16:08:00Z">
        <w:r w:rsidR="004C5D9B" w:rsidRPr="00F92245" w:rsidDel="00A45526">
          <w:delText xml:space="preserve">, these areas </w:delText>
        </w:r>
      </w:del>
      <w:r w:rsidR="004C5D9B" w:rsidRPr="00F92245">
        <w:t xml:space="preserve">represent a </w:t>
      </w:r>
      <w:del w:id="397" w:author="Gus Hinestrosa" w:date="2018-09-19T16:08:00Z">
        <w:r w:rsidR="004C5D9B" w:rsidRPr="00F92245" w:rsidDel="00A45526">
          <w:delText>minor</w:delText>
        </w:r>
      </w:del>
      <w:ins w:id="398" w:author="Gus Hinestrosa" w:date="2018-09-19T16:08:00Z">
        <w:r w:rsidR="00A45526">
          <w:t xml:space="preserve">significant </w:t>
        </w:r>
      </w:ins>
      <w:ins w:id="399" w:author="Gus Hinestrosa" w:date="2018-09-08T19:20:00Z">
        <w:r w:rsidR="004156EF">
          <w:t>portion</w:t>
        </w:r>
      </w:ins>
      <w:ins w:id="400" w:author="Gus Hinestrosa" w:date="2018-09-08T18:59:00Z">
        <w:r w:rsidR="003B31BA">
          <w:t xml:space="preserve"> </w:t>
        </w:r>
      </w:ins>
      <w:del w:id="401" w:author="Gus Hinestrosa" w:date="2018-09-08T18:59:00Z">
        <w:r w:rsidR="004C5D9B" w:rsidRPr="00F92245" w:rsidDel="003B31BA">
          <w:delText xml:space="preserve"> portion </w:delText>
        </w:r>
      </w:del>
      <w:r w:rsidR="004C5D9B" w:rsidRPr="00F92245">
        <w:t>of the total shelf surface</w:t>
      </w:r>
      <w:ins w:id="402" w:author="Gus Hinestrosa" w:date="2018-09-19T16:08:00Z">
        <w:r w:rsidR="00A45526">
          <w:t xml:space="preserve"> (</w:t>
        </w:r>
      </w:ins>
      <w:r w:rsidR="00290016">
        <w:fldChar w:fldCharType="begin"/>
      </w:r>
      <w:r w:rsidR="00290016">
        <w:instrText xml:space="preserve"> ADDIN EN.CITE &lt;EndNote&gt;&lt;Cite&gt;&lt;Author&gt;Harris&lt;/Author&gt;&lt;Year&gt;2012&lt;/Year&gt;&lt;RecNum&gt;140&lt;/RecNum&gt;&lt;DisplayText&gt;Harris et al., 2012&lt;/DisplayText&gt;&lt;record&gt;&lt;rec-number&gt;140&lt;/rec-number&gt;&lt;foreign-keys&gt;&lt;key app="EN" db-id="x5dasrs09vwsabepssyxweznptsx5t5avz9v" timestamp="1537392102"&gt;140&lt;/key&gt;&lt;/foreign-keys&gt;&lt;ref-type name="Journal Article"&gt;17&lt;/ref-type&gt;&lt;contributors&gt;&lt;authors&gt;&lt;author&gt;Harris, Peter T&lt;/author&gt;&lt;author&gt;Bridge, Thomas CL&lt;/author&gt;&lt;author&gt;Beaman, Robin J&lt;/author&gt;&lt;author&gt;Webster, Jody M&lt;/author&gt;&lt;author&gt;Nichol, Scott L&lt;/author&gt;&lt;author&gt;Brooke, Brendan P&lt;/author&gt;&lt;/authors&gt;&lt;/contributors&gt;&lt;titles&gt;&lt;title&gt;Submerged banks in the Great Barrier Reef, Australia, greatly increase available coral reef habitat&lt;/title&gt;&lt;secondary-title&gt;ICES Journal of Marine Science&lt;/secondary-title&gt;&lt;/titles&gt;&lt;periodical&gt;&lt;full-title&gt;ICES Journal of Marine Science&lt;/full-title&gt;&lt;/periodical&gt;&lt;pages&gt;284-293&lt;/pages&gt;&lt;volume&gt;70&lt;/volume&gt;&lt;number&gt;2&lt;/number&gt;&lt;dates&gt;&lt;year&gt;2012&lt;/year&gt;&lt;/dates&gt;&lt;isbn&gt;1095-9289&lt;/isbn&gt;&lt;urls&gt;&lt;/urls&gt;&lt;/record&gt;&lt;/Cite&gt;&lt;/EndNote&gt;</w:instrText>
      </w:r>
      <w:r w:rsidR="00290016">
        <w:fldChar w:fldCharType="separate"/>
      </w:r>
      <w:r w:rsidR="00290016">
        <w:rPr>
          <w:noProof/>
        </w:rPr>
        <w:t>Harris et al., 2012</w:t>
      </w:r>
      <w:r w:rsidR="00290016">
        <w:fldChar w:fldCharType="end"/>
      </w:r>
      <w:ins w:id="403" w:author="Gus Hinestrosa" w:date="2018-09-19T16:08:00Z">
        <w:r w:rsidR="00A45526">
          <w:t>), most areas</w:t>
        </w:r>
      </w:ins>
      <w:del w:id="404" w:author="Gus Hinestrosa" w:date="2018-09-19T16:08:00Z">
        <w:r w:rsidR="004C5D9B" w:rsidRPr="00F92245" w:rsidDel="00A45526">
          <w:delText xml:space="preserve">. Large extensions </w:delText>
        </w:r>
      </w:del>
      <w:ins w:id="405" w:author="Gus Hinestrosa" w:date="2018-09-19T16:08:00Z">
        <w:r w:rsidR="00A45526">
          <w:t xml:space="preserve"> </w:t>
        </w:r>
      </w:ins>
      <w:r w:rsidR="004C5D9B" w:rsidRPr="00F92245">
        <w:t xml:space="preserve">of the shelf have postglacial sediment thicknesses of only a couple of meters or less </w:t>
      </w:r>
      <w:r w:rsidR="00CE05B2">
        <w:t>(</w:t>
      </w:r>
      <w:r w:rsidR="00733590" w:rsidRPr="00F92245">
        <w:fldChar w:fldCharType="begin">
          <w:fldData xml:space="preserve">PEVuZE5vdGU+PENpdGU+PEF1dGhvcj5Kb2huc29uPC9BdXRob3I+PFllYXI+MTk4NDwvWWVhcj48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PEVuZE5vdGU+PENpdGU+PEF1dGhvcj5Kb2huc29uPC9BdXRob3I+PFllYXI+MTk4NDwvWWVhcj48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</w:fldData>
        </w:fldChar>
      </w:r>
      <w:r w:rsidR="003E46A1">
        <w:instrText xml:space="preserve"> ADDIN EN.CITE.DATA </w:instrText>
      </w:r>
      <w:r w:rsidR="003E46A1">
        <w:fldChar w:fldCharType="end"/>
      </w:r>
      <w:r w:rsidR="00733590" w:rsidRPr="00F92245">
        <w:fldChar w:fldCharType="separate"/>
      </w:r>
      <w:r w:rsidR="003E46A1">
        <w:rPr>
          <w:noProof/>
        </w:rPr>
        <w:t>Searle and Harvey, 1982; Johnson and Searle, 1984; Harris et al., 1990</w:t>
      </w:r>
      <w:r w:rsidR="00733590" w:rsidRPr="00F92245">
        <w:fldChar w:fldCharType="end"/>
      </w:r>
      <w:r w:rsidR="00CE05B2">
        <w:t>)</w:t>
      </w:r>
      <w:r w:rsidR="00733590" w:rsidRPr="00F92245">
        <w:t>.</w:t>
      </w:r>
    </w:p>
    <w:p w14:paraId="140763D4" w14:textId="3DA7C7D8" w:rsidR="007A68F4" w:rsidRPr="00F92245" w:rsidRDefault="004C5D9B">
      <w:pPr>
        <w:spacing w:before="180" w:after="180" w:line="480" w:lineRule="auto"/>
      </w:pPr>
      <w:del w:id="406" w:author="Gus Hinestrosa" w:date="2018-09-08T19:03:00Z">
        <w:r w:rsidRPr="00F92245" w:rsidDel="003B31BA">
          <w:delText xml:space="preserve"> </w:delText>
        </w:r>
      </w:del>
      <w:ins w:id="407" w:author="Gus Hinestrosa" w:date="2018-09-08T18:58:00Z">
        <w:r w:rsidR="003B31BA">
          <w:t>W</w:t>
        </w:r>
      </w:ins>
      <w:ins w:id="408" w:author="Gus Hinestrosa" w:date="2018-09-08T18:57:00Z">
        <w:r w:rsidR="003B31BA">
          <w:t>e</w:t>
        </w:r>
      </w:ins>
      <w:ins w:id="409" w:author="Gus Hinestrosa" w:date="2018-09-08T18:55:00Z">
        <w:r w:rsidR="003B31BA">
          <w:t xml:space="preserve"> used the original bathymetric surface provided in </w:t>
        </w:r>
        <w:r w:rsidR="003B31BA" w:rsidRPr="00F92245">
          <w:fldChar w:fldCharType="begin"/>
        </w:r>
        <w:r w:rsidR="003B31BA">
  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  </w:r>
        <w:r w:rsidR="003B31BA" w:rsidRPr="00F92245">
          <w:fldChar w:fldCharType="separate"/>
        </w:r>
        <w:r w:rsidR="003B31BA">
          <w:rPr>
            <w:noProof/>
          </w:rPr>
          <w:t>Beaman, 2010</w:t>
        </w:r>
        <w:r w:rsidR="003B31BA" w:rsidRPr="00F92245">
          <w:fldChar w:fldCharType="end"/>
        </w:r>
      </w:ins>
      <w:ins w:id="410" w:author="Gus Hinestrosa" w:date="2018-09-08T18:58:00Z">
        <w:r w:rsidR="003B31BA">
          <w:t xml:space="preserve"> for our estimations</w:t>
        </w:r>
      </w:ins>
      <w:ins w:id="411" w:author="Gus Hinestrosa" w:date="2018-09-08T18:56:00Z">
        <w:r w:rsidR="003B31BA">
          <w:t xml:space="preserve">. However, we performed a </w:t>
        </w:r>
      </w:ins>
      <w:ins w:id="412" w:author="Gus Hinestrosa" w:date="2018-09-08T18:55:00Z">
        <w:r w:rsidR="003B31BA">
          <w:t>sensitivity</w:t>
        </w:r>
      </w:ins>
      <w:ins w:id="413" w:author="Gus Hinestrosa" w:date="2018-09-08T18:56:00Z">
        <w:r w:rsidR="003B31BA">
          <w:t xml:space="preserve"> by lowering this surface by 10 m, which confirmed that, overall, the </w:t>
        </w:r>
      </w:ins>
      <w:ins w:id="414" w:author="Gus Hinestrosa" w:date="2018-09-08T19:01:00Z">
        <w:r w:rsidR="003B31BA">
          <w:t>flooding tren</w:t>
        </w:r>
      </w:ins>
      <w:ins w:id="415" w:author="Gus Hinestrosa" w:date="2018-09-08T19:02:00Z">
        <w:r w:rsidR="003B31BA">
          <w:t>d</w:t>
        </w:r>
      </w:ins>
      <w:ins w:id="416" w:author="Gus Hinestrosa" w:date="2018-09-08T19:01:00Z">
        <w:r w:rsidR="003B31BA">
          <w:t xml:space="preserve">s remain similar </w:t>
        </w:r>
      </w:ins>
      <w:del w:id="417" w:author="Gus Hinestrosa" w:date="2018-09-08T18:55:00Z">
        <w:r w:rsidRPr="00F92245" w:rsidDel="003B31BA">
          <w:delText xml:space="preserve">However, </w:delText>
        </w:r>
      </w:del>
      <w:del w:id="418" w:author="Gus Hinestrosa" w:date="2018-09-08T18:56:00Z">
        <w:r w:rsidRPr="00F92245" w:rsidDel="003B31BA">
          <w:delText xml:space="preserve">to test the extremes and </w:delText>
        </w:r>
        <w:r w:rsidR="001F7B17" w:rsidRPr="00F92245" w:rsidDel="003B31BA">
          <w:delText xml:space="preserve">to </w:delText>
        </w:r>
        <w:r w:rsidRPr="00F92245" w:rsidDel="003B31BA">
          <w:delText xml:space="preserve">be sure of the validity of this assumption, we simulated the flooding of the GBR shelf using a bathymetric model lowered by 10 m. </w:delText>
        </w:r>
      </w:del>
      <w:del w:id="419" w:author="Gus Hinestrosa" w:date="2018-09-08T19:01:00Z">
        <w:r w:rsidR="00124A37" w:rsidDel="003B31BA">
          <w:delText>B</w:delText>
        </w:r>
        <w:r w:rsidRPr="00F92245" w:rsidDel="003B31BA">
          <w:delText xml:space="preserve">oth flooding curves were very similar </w:delText>
        </w:r>
      </w:del>
      <w:r w:rsidRPr="00F92245">
        <w:t>(</w:t>
      </w:r>
      <w:del w:id="420" w:author="Gus Hinestrosa" w:date="2018-09-08T19:21:00Z">
        <w:r w:rsidR="001B35A9" w:rsidRPr="00F92245" w:rsidDel="004156EF">
          <w:fldChar w:fldCharType="begin"/>
        </w:r>
        <w:r w:rsidR="001B35A9" w:rsidRPr="00F92245" w:rsidDel="004156EF">
          <w:delInstrText xml:space="preserve"> REF _Ref495155126 </w:delInstrText>
        </w:r>
        <w:r w:rsidR="00F92245" w:rsidDel="004156EF">
          <w:delInstrText xml:space="preserve"> \* MERGEFORMAT </w:delInstrText>
        </w:r>
        <w:r w:rsidR="001B35A9" w:rsidRPr="00F92245" w:rsidDel="004156EF">
          <w:fldChar w:fldCharType="separate"/>
        </w:r>
        <w:r w:rsidR="00CB3921" w:rsidRPr="00F92245" w:rsidDel="004156EF">
          <w:delText xml:space="preserve">Figure </w:delText>
        </w:r>
        <w:r w:rsidR="00CB3921" w:rsidDel="004156EF">
          <w:rPr>
            <w:noProof/>
          </w:rPr>
          <w:delText>3</w:delText>
        </w:r>
        <w:r w:rsidR="001B35A9" w:rsidRPr="00F92245" w:rsidDel="004156EF">
          <w:fldChar w:fldCharType="end"/>
        </w:r>
        <w:r w:rsidR="00216FF6" w:rsidDel="004156EF">
          <w:delText>-B</w:delText>
        </w:r>
        <w:r w:rsidR="001B35A9" w:rsidRPr="00F92245" w:rsidDel="004156EF">
          <w:delText xml:space="preserve"> </w:delText>
        </w:r>
        <w:r w:rsidR="003151DC" w:rsidRPr="00F92245" w:rsidDel="004156EF">
          <w:delText>and</w:delText>
        </w:r>
      </w:del>
      <w:ins w:id="421" w:author="Gus Hinestrosa" w:date="2018-09-08T19:21:00Z">
        <w:r w:rsidR="004156EF">
          <w:t>see</w:t>
        </w:r>
      </w:ins>
      <w:r w:rsidR="003151DC" w:rsidRPr="00F92245">
        <w:t xml:space="preserve"> </w:t>
      </w:r>
      <w:del w:id="422" w:author="Gus Hinestrosa" w:date="2018-09-19T16:11:00Z">
        <w:r w:rsidR="003F553B" w:rsidDel="00104E83">
          <w:delText>attached</w:delText>
        </w:r>
        <w:r w:rsidR="003151DC" w:rsidRPr="00F92245" w:rsidDel="00104E83">
          <w:delText xml:space="preserve"> </w:delText>
        </w:r>
      </w:del>
      <w:ins w:id="423" w:author="Gus Hinestrosa" w:date="2018-09-19T16:11:00Z">
        <w:r w:rsidR="00104E83">
          <w:t>supplementary data</w:t>
        </w:r>
      </w:ins>
      <w:del w:id="424" w:author="Gus Hinestrosa" w:date="2018-09-19T16:11:00Z">
        <w:r w:rsidR="003151DC" w:rsidRPr="00F92245" w:rsidDel="00104E83">
          <w:delText>data</w:delText>
        </w:r>
        <w:r w:rsidR="003F553B" w:rsidDel="00104E83">
          <w:delText xml:space="preserve"> repository</w:delText>
        </w:r>
      </w:del>
      <w:ins w:id="425" w:author="Gus Hinestrosa" w:date="2018-09-08T19:02:00Z">
        <w:r w:rsidR="003B31BA">
          <w:t>).</w:t>
        </w:r>
      </w:ins>
      <w:ins w:id="426" w:author="Gus Hinestrosa" w:date="2018-09-08T19:03:00Z">
        <w:r w:rsidR="003B31BA">
          <w:t xml:space="preserve"> </w:t>
        </w:r>
      </w:ins>
      <w:del w:id="427" w:author="Gus Hinestrosa" w:date="2018-09-08T19:01:00Z">
        <w:r w:rsidRPr="00F92245" w:rsidDel="003B31BA">
          <w:delText xml:space="preserve">), but expectedly shifted ca. </w:delText>
        </w:r>
        <m:oMath>
          <m:r>
            <w:rPr>
              <w:rFonts w:ascii="Cambria Math" w:hAnsi="Cambria Math"/>
            </w:rPr>
            <m:t>-</m:t>
          </m:r>
        </m:oMath>
        <w:r w:rsidRPr="00F92245" w:rsidDel="003B31BA">
          <w:delText>10 m in past sea</w:delText>
        </w:r>
        <w:r w:rsidR="001F7B17" w:rsidRPr="00F92245" w:rsidDel="003B31BA">
          <w:delText xml:space="preserve"> </w:delText>
        </w:r>
        <w:r w:rsidRPr="00F92245" w:rsidDel="003B31BA">
          <w:delText xml:space="preserve">level, which </w:delText>
        </w:r>
        <w:r w:rsidR="001F7B17" w:rsidRPr="00F92245" w:rsidDel="003B31BA">
          <w:delText xml:space="preserve">after </w:delText>
        </w:r>
        <w:r w:rsidRPr="00F92245" w:rsidDel="003B31BA">
          <w:delText>applying a sea</w:delText>
        </w:r>
        <w:r w:rsidR="001F7B17" w:rsidRPr="00F92245" w:rsidDel="003B31BA">
          <w:delText xml:space="preserve"> </w:delText>
        </w:r>
        <w:r w:rsidRPr="00F92245" w:rsidDel="003B31BA">
          <w:delText xml:space="preserve">level-to-geological time conversion </w:delText>
        </w:r>
        <w:r w:rsidR="001F7B17" w:rsidRPr="00F92245" w:rsidDel="003B31BA">
          <w:delText xml:space="preserve">approximates to a variation of </w:delText>
        </w:r>
        <w:r w:rsidR="00123D00" w:rsidRPr="00F92245" w:rsidDel="003B31BA">
          <w:delText xml:space="preserve">ca. </w:delText>
        </w:r>
        <w:r w:rsidRPr="00F92245" w:rsidDel="003B31BA">
          <w:delText xml:space="preserve">1 ky. </w:delText>
        </w:r>
      </w:del>
      <w:del w:id="428" w:author="Gus Hinestrosa" w:date="2018-09-08T19:02:00Z">
        <w:r w:rsidRPr="00F92245" w:rsidDel="003B31BA">
          <w:delText xml:space="preserve">Ultimately, the areas with thick </w:delText>
        </w:r>
      </w:del>
      <w:del w:id="429" w:author="Gus Hinestrosa" w:date="2018-09-08T19:03:00Z">
        <w:r w:rsidRPr="00F92245" w:rsidDel="003B31BA">
          <w:delText>postglacial deposits are loca</w:delText>
        </w:r>
        <w:r w:rsidR="00966484" w:rsidRPr="00F92245" w:rsidDel="003B31BA">
          <w:delText>lize</w:delText>
        </w:r>
        <w:r w:rsidRPr="00F92245" w:rsidDel="003B31BA">
          <w:delText xml:space="preserve">d, </w:delText>
        </w:r>
        <w:r w:rsidR="003974FD" w:rsidDel="003B31BA">
          <w:delText>making their effect</w:delText>
        </w:r>
        <w:r w:rsidRPr="00F92245" w:rsidDel="003B31BA">
          <w:delText xml:space="preserve"> negligible over large areas. </w:delText>
        </w:r>
      </w:del>
      <w:r w:rsidRPr="00F92245">
        <w:t>Thus</w:t>
      </w:r>
      <w:r w:rsidR="003974FD">
        <w:t>,</w:t>
      </w:r>
      <w:r w:rsidRPr="00F92245">
        <w:t xml:space="preserve"> </w:t>
      </w:r>
      <w:ins w:id="430" w:author="Gus Hinestrosa" w:date="2018-09-19T16:12:00Z">
        <w:r w:rsidR="00104E83">
          <w:t>for a regional GBR-scale analysis, our results are an approximation</w:t>
        </w:r>
      </w:ins>
      <w:ins w:id="431" w:author="Gus Hinestrosa" w:date="2018-09-19T16:16:00Z">
        <w:r w:rsidR="006731A8">
          <w:t xml:space="preserve"> (±10 m in bathymetry)</w:t>
        </w:r>
      </w:ins>
      <w:ins w:id="432" w:author="Gus Hinestrosa" w:date="2018-09-19T16:12:00Z">
        <w:r w:rsidR="006731A8">
          <w:t xml:space="preserve"> for postglacial flooding.</w:t>
        </w:r>
      </w:ins>
      <w:del w:id="433" w:author="Gus Hinestrosa" w:date="2018-09-08T19:22:00Z">
        <w:r w:rsidRPr="00F92245" w:rsidDel="004156EF">
          <w:delText>for a regional</w:delText>
        </w:r>
        <w:r w:rsidR="00643733" w:rsidRPr="00F92245" w:rsidDel="004156EF">
          <w:delText xml:space="preserve"> G</w:delText>
        </w:r>
        <w:r w:rsidR="001F7B17" w:rsidRPr="00F92245" w:rsidDel="004156EF">
          <w:delText>BR-scale</w:delText>
        </w:r>
        <w:r w:rsidR="00643733" w:rsidRPr="00F92245" w:rsidDel="004156EF">
          <w:delText xml:space="preserve"> </w:delText>
        </w:r>
        <w:r w:rsidRPr="00F92245" w:rsidDel="004156EF">
          <w:delText>analysis, our results represent a reasonable approximation</w:delText>
        </w:r>
        <w:r w:rsidR="001F7B17" w:rsidRPr="00F92245" w:rsidDel="004156EF">
          <w:delText xml:space="preserve"> for postglacial flooding.</w:delText>
        </w:r>
      </w:del>
    </w:p>
    <w:p w14:paraId="4FDA62D8" w14:textId="27F190F5" w:rsidR="0038617F" w:rsidRDefault="004156EF" w:rsidP="00B913C4">
      <w:pPr>
        <w:spacing w:before="180" w:after="180" w:line="480" w:lineRule="auto"/>
        <w:rPr>
          <w:ins w:id="434" w:author="Gus Hinestrosa" w:date="2018-09-08T19:24:00Z"/>
        </w:rPr>
      </w:pPr>
      <w:ins w:id="435" w:author="Gus Hinestrosa" w:date="2018-09-08T19:23:00Z">
        <w:r>
          <w:t xml:space="preserve">We used an approximate </w:t>
        </w:r>
      </w:ins>
      <w:del w:id="436" w:author="Gus Hinestrosa" w:date="2018-09-08T19:23:00Z">
        <w:r w:rsidR="004C5D9B" w:rsidRPr="00F92245" w:rsidDel="004156EF">
          <w:delText xml:space="preserve">The </w:delText>
        </w:r>
        <w:r w:rsidR="00966484" w:rsidRPr="00F92245" w:rsidDel="004156EF">
          <w:delText>color</w:delText>
        </w:r>
        <w:r w:rsidR="00340CF1" w:rsidDel="004156EF">
          <w:delText xml:space="preserve"> </w:delText>
        </w:r>
        <w:r w:rsidR="004C5D9B" w:rsidRPr="00F92245" w:rsidDel="004156EF">
          <w:delText>maps (</w:delText>
        </w:r>
        <w:r w:rsidR="00E3115A" w:rsidDel="004156EF">
          <w:fldChar w:fldCharType="begin"/>
        </w:r>
        <w:r w:rsidR="00E3115A" w:rsidDel="004156EF">
          <w:delInstrText xml:space="preserve"> REF _Ref495231863  \* MERGEFORMAT </w:delInstrText>
        </w:r>
        <w:r w:rsidR="00E3115A" w:rsidDel="004156EF">
          <w:fldChar w:fldCharType="separate"/>
        </w:r>
        <w:r w:rsidR="00CB3921" w:rsidRPr="00340CF1" w:rsidDel="004156EF">
          <w:delText>Figure 4</w:delText>
        </w:r>
        <w:r w:rsidR="00E3115A" w:rsidDel="004156EF">
          <w:fldChar w:fldCharType="end"/>
        </w:r>
        <w:r w:rsidR="001B35A9" w:rsidRPr="00F92245" w:rsidDel="004156EF">
          <w:delText xml:space="preserve">, </w:delText>
        </w:r>
        <w:r w:rsidR="00E3115A" w:rsidDel="004156EF">
          <w:fldChar w:fldCharType="begin"/>
        </w:r>
        <w:r w:rsidR="00E3115A" w:rsidDel="004156EF">
          <w:delInstrText xml:space="preserve"> REF _Ref495231808  \* MERGEFORMAT </w:delInstrText>
        </w:r>
        <w:r w:rsidR="00E3115A" w:rsidDel="004156EF">
          <w:fldChar w:fldCharType="separate"/>
        </w:r>
        <w:r w:rsidR="00CB3921" w:rsidRPr="00F92245" w:rsidDel="004156EF">
          <w:delText xml:space="preserve">Figure </w:delText>
        </w:r>
        <w:r w:rsidR="00CB3921" w:rsidDel="004156EF">
          <w:delText>5</w:delText>
        </w:r>
        <w:r w:rsidR="00E3115A" w:rsidDel="004156EF">
          <w:fldChar w:fldCharType="end"/>
        </w:r>
        <w:r w:rsidR="001B35A9" w:rsidRPr="00F92245" w:rsidDel="004156EF">
          <w:delText>)</w:delText>
        </w:r>
        <w:r w:rsidR="004C5D9B" w:rsidRPr="00F92245" w:rsidDel="004156EF">
          <w:delText xml:space="preserve"> are shown on a past sea-level scale. An approximate </w:delText>
        </w:r>
      </w:del>
      <w:r w:rsidR="004C5D9B" w:rsidRPr="00F92245">
        <w:t xml:space="preserve">geological time scale (in </w:t>
      </w:r>
      <w:proofErr w:type="spellStart"/>
      <w:r w:rsidR="001F7B17" w:rsidRPr="00F92245">
        <w:t>k</w:t>
      </w:r>
      <w:r w:rsidR="004C5D9B" w:rsidRPr="00F92245">
        <w:t>a</w:t>
      </w:r>
      <w:proofErr w:type="spellEnd"/>
      <w:r w:rsidR="004C5D9B" w:rsidRPr="00F92245">
        <w:t xml:space="preserve"> BP) </w:t>
      </w:r>
      <w:del w:id="437" w:author="Gus Hinestrosa" w:date="2018-09-08T19:23:00Z">
        <w:r w:rsidR="004C5D9B" w:rsidRPr="00F92245" w:rsidDel="004156EF">
          <w:delText xml:space="preserve">is also shown in some of the charts for illustrative purposes. For this conversion, </w:delText>
        </w:r>
        <w:r w:rsidR="0055455A" w:rsidDel="004156EF">
          <w:delText>we use</w:delText>
        </w:r>
        <w:r w:rsidR="008831BE" w:rsidDel="004156EF">
          <w:delText>d a</w:delText>
        </w:r>
        <w:r w:rsidR="0055455A" w:rsidRPr="00F92245" w:rsidDel="004156EF">
          <w:delText xml:space="preserve"> </w:delText>
        </w:r>
        <w:r w:rsidR="004C5D9B" w:rsidRPr="00F92245" w:rsidDel="004156EF">
          <w:delText>simplified</w:delText>
        </w:r>
      </w:del>
      <w:ins w:id="438" w:author="Gus Hinestrosa" w:date="2018-09-08T19:23:00Z">
        <w:r>
          <w:t>based on the</w:t>
        </w:r>
      </w:ins>
      <w:r w:rsidR="004C5D9B" w:rsidRPr="00F92245">
        <w:t xml:space="preserve"> </w:t>
      </w:r>
      <w:r w:rsidR="00273199" w:rsidRPr="00F92245">
        <w:t xml:space="preserve">relative </w:t>
      </w:r>
      <w:r w:rsidR="004C5D9B" w:rsidRPr="00F92245">
        <w:t xml:space="preserve">sea-level curve </w:t>
      </w:r>
      <w:ins w:id="439" w:author="Gus Hinestrosa" w:date="2018-09-08T19:24:00Z">
        <w:r w:rsidR="009138DA">
          <w:t>from</w:t>
        </w:r>
      </w:ins>
      <w:ins w:id="440" w:author="Gus Hinestrosa" w:date="2018-09-16T23:13:00Z">
        <w:r w:rsidR="009138DA">
          <w:t xml:space="preserve"> </w:t>
        </w:r>
      </w:ins>
      <w:r w:rsidR="009138DA">
        <w:fldChar w:fldCharType="begin"/>
      </w:r>
      <w:r w:rsidR="009138DA">
        <w:instrText xml:space="preserve"> ADDIN EN.CITE &lt;EndNote&gt;&lt;Cite&gt;&lt;Author&gt;Lambeck&lt;/Author&gt;&lt;Year&gt;2014&lt;/Year&gt;&lt;RecNum&gt;132&lt;/RecNum&gt;&lt;DisplayText&gt;Lambeck et al., 2014&lt;/DisplayText&gt;&lt;record&gt;&lt;rec-number&gt;132&lt;/rec-number&gt;&lt;foreign-keys&gt;&lt;key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Lambeck et al., 2014</w:t>
      </w:r>
      <w:r w:rsidR="009138DA">
        <w:fldChar w:fldCharType="end"/>
      </w:r>
      <w:ins w:id="441" w:author="Gus Hinestrosa" w:date="2018-09-08T19:24:00Z">
        <w:r w:rsidR="009138DA">
          <w:t xml:space="preserve"> </w:t>
        </w:r>
      </w:ins>
      <w:del w:id="442" w:author="Gus Hinestrosa" w:date="2018-09-08T19:24:00Z">
        <w:r w:rsidR="004C5D9B" w:rsidRPr="00F92245" w:rsidDel="004156EF">
          <w:delText xml:space="preserve">based on </w:delText>
        </w:r>
        <w:r w:rsidR="00123D00" w:rsidRPr="00F92245" w:rsidDel="004156EF">
          <w:fldChar w:fldCharType="begin"/>
        </w:r>
        <w:r w:rsidR="009C20A9" w:rsidDel="004156EF">
          <w:delInstrText xml:space="preserve"> ADDIN EN.CITE &lt;EndNote&gt;&lt;Cite AuthorYear="1"&gt;&lt;Author&gt;Lambeck&lt;/Author&gt;&lt;Year&gt;2001&lt;/Year&gt;&lt;RecNum&gt;57&lt;/RecNum&gt;&lt;DisplayText&gt;Lambeck and Chappell (2001)&lt;/DisplayText&gt;&lt;record&gt;&lt;rec-number&gt;57&lt;/rec-number&gt;&lt;foreign-keys&gt;&lt;key app="EN" db-id="x5dasrs09vwsabepssyxweznptsx5t5avz9v" timestamp="0"&gt;57&lt;/key&gt;&lt;/foreign-keys&gt;&lt;ref-type name="Journal Article"&gt;17&lt;/ref-type&gt;&lt;contributors&gt;&lt;authors&gt;&lt;author&gt;Lambeck, K.&lt;/author&gt;&lt;author&gt;Chappell, J.&lt;/author&gt;&lt;/authors&gt;&lt;/contributors&gt;&lt;titles&gt;&lt;title&gt;Sea level change through the last glacial cycle&lt;/title&gt;&lt;secondary-title&gt;Science&lt;/secondary-title&gt;&lt;/titles&gt;&lt;pages&gt;679-686&lt;/pages&gt;&lt;volume&gt;292&lt;/volume&gt;&lt;number&gt;5517&lt;/number&gt;&lt;dates&gt;&lt;year&gt;2001&lt;/year&gt;&lt;/dates&gt;&lt;isbn&gt;0036-8075&lt;/isbn&gt;&lt;label&gt;LambeckChapell_2001&lt;/label&gt;&lt;urls&gt;&lt;related-urls&gt;&lt;url&gt;&amp;lt;Go to ISI&amp;gt;://WOS:000168478300040&lt;/url&gt;&lt;/related-urls&gt;&lt;/urls&gt;&lt;/record&gt;&lt;/Cite&gt;&lt;/EndNote&gt;</w:delInstrText>
        </w:r>
        <w:r w:rsidR="00123D00" w:rsidRPr="00F92245" w:rsidDel="004156EF">
          <w:fldChar w:fldCharType="separate"/>
        </w:r>
        <w:r w:rsidR="00E92249" w:rsidDel="004156EF">
          <w:rPr>
            <w:noProof/>
          </w:rPr>
          <w:delText>Lambeck and Chappell (2001)</w:delText>
        </w:r>
        <w:r w:rsidR="00123D00" w:rsidRPr="00F92245" w:rsidDel="004156EF">
          <w:fldChar w:fldCharType="end"/>
        </w:r>
        <w:r w:rsidR="004C5D9B" w:rsidRPr="00F92245" w:rsidDel="004156EF">
          <w:delText xml:space="preserve"> </w:delText>
        </w:r>
      </w:del>
      <w:r w:rsidR="004C5D9B" w:rsidRPr="00F92245">
        <w:t>(</w:t>
      </w:r>
      <w:r w:rsidR="001B35A9" w:rsidRPr="00F92245">
        <w:fldChar w:fldCharType="begin"/>
      </w:r>
      <w:r w:rsidR="001B35A9" w:rsidRPr="00F92245">
        <w:instrText xml:space="preserve"> REF _Ref495155126 </w:instrText>
      </w:r>
      <w:r w:rsidR="00F92245">
        <w:instrText xml:space="preserve"> \* MERGEFORMAT </w:instrText>
      </w:r>
      <w:r w:rsidR="001B35A9" w:rsidRPr="00F92245">
        <w:fldChar w:fldCharType="separate"/>
      </w:r>
      <w:ins w:id="443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444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1B35A9" w:rsidRPr="00F92245">
        <w:fldChar w:fldCharType="end"/>
      </w:r>
      <w:r w:rsidR="00216FF6">
        <w:t>-A</w:t>
      </w:r>
      <w:r w:rsidR="004C5D9B" w:rsidRPr="00F92245">
        <w:t>)</w:t>
      </w:r>
      <w:r w:rsidR="00216FBE">
        <w:t xml:space="preserve">. </w:t>
      </w:r>
      <w:r w:rsidR="00077575">
        <w:t xml:space="preserve">This </w:t>
      </w:r>
      <w:ins w:id="445" w:author="Gus Hinestrosa" w:date="2018-09-19T16:18:00Z">
        <w:r w:rsidR="006731A8">
          <w:t xml:space="preserve">past sea-level to geological age </w:t>
        </w:r>
      </w:ins>
      <w:r w:rsidR="00077575">
        <w:t xml:space="preserve">conversion is a reasonable approximation </w:t>
      </w:r>
      <w:r w:rsidR="005B18E8">
        <w:t>g</w:t>
      </w:r>
      <w:r w:rsidR="00A33D9A">
        <w:t>iven the</w:t>
      </w:r>
      <w:r w:rsidR="00B913C4">
        <w:t xml:space="preserve"> </w:t>
      </w:r>
      <w:r w:rsidR="00216FBE">
        <w:t xml:space="preserve">regional </w:t>
      </w:r>
      <w:r w:rsidR="00B913C4">
        <w:t>scope of our</w:t>
      </w:r>
      <w:r w:rsidR="00A33D9A">
        <w:t xml:space="preserve"> </w:t>
      </w:r>
      <w:r w:rsidR="00B913C4">
        <w:t>study</w:t>
      </w:r>
      <w:r w:rsidR="008831BE">
        <w:t xml:space="preserve"> </w:t>
      </w:r>
      <w:r w:rsidR="00216FBE">
        <w:t xml:space="preserve">and the millennial temporal resolution </w:t>
      </w:r>
      <w:r w:rsidR="005B18E8">
        <w:t>of our interpretations.</w:t>
      </w:r>
      <w:ins w:id="446" w:author="Gus Hinestrosa" w:date="2018-09-08T19:10:00Z">
        <w:r w:rsidR="002F6F0F">
          <w:t xml:space="preserve"> </w:t>
        </w:r>
      </w:ins>
      <w:ins w:id="447" w:author="Gus Hinestrosa" w:date="2018-09-08T19:11:00Z">
        <w:r w:rsidR="002F6F0F">
          <w:t xml:space="preserve">However, to acknowledge </w:t>
        </w:r>
      </w:ins>
      <w:ins w:id="448" w:author="Gus Hinestrosa" w:date="2018-09-08T19:12:00Z">
        <w:r w:rsidR="0038617F">
          <w:t xml:space="preserve">relative sea level </w:t>
        </w:r>
      </w:ins>
      <w:ins w:id="449" w:author="Gus Hinestrosa" w:date="2018-09-08T19:11:00Z">
        <w:r w:rsidR="002B59FB">
          <w:t xml:space="preserve">uncertainties (hence, </w:t>
        </w:r>
      </w:ins>
      <w:ins w:id="450" w:author="Gus Hinestrosa" w:date="2018-09-14T14:10:00Z">
        <w:r w:rsidR="002B59FB">
          <w:t xml:space="preserve">geological time conversions) </w:t>
        </w:r>
      </w:ins>
      <w:ins w:id="451" w:author="Gus Hinestrosa" w:date="2018-09-08T19:11:00Z">
        <w:r w:rsidR="002F6F0F">
          <w:t xml:space="preserve">we </w:t>
        </w:r>
      </w:ins>
      <w:ins w:id="452" w:author="Gus Hinestrosa" w:date="2018-09-08T19:10:00Z">
        <w:r w:rsidR="002F6F0F">
          <w:t xml:space="preserve">have </w:t>
        </w:r>
      </w:ins>
      <w:ins w:id="453" w:author="Gus Hinestrosa" w:date="2018-09-08T19:12:00Z">
        <w:r w:rsidR="0038617F">
          <w:t>plotted</w:t>
        </w:r>
      </w:ins>
      <w:ins w:id="454" w:author="Gus Hinestrosa" w:date="2018-09-08T19:10:00Z">
        <w:r w:rsidR="002F6F0F">
          <w:t xml:space="preserve"> the minimum and maximum </w:t>
        </w:r>
      </w:ins>
      <w:ins w:id="455" w:author="Gus Hinestrosa" w:date="2018-09-14T14:10:00Z">
        <w:r w:rsidR="002B59FB">
          <w:t xml:space="preserve">sea level interpreted from GBR </w:t>
        </w:r>
      </w:ins>
      <w:ins w:id="456" w:author="Gus Hinestrosa" w:date="2018-09-08T19:10:00Z">
        <w:r w:rsidR="002F6F0F">
          <w:t>samples</w:t>
        </w:r>
      </w:ins>
      <w:ins w:id="457" w:author="Gus Hinestrosa" w:date="2018-09-14T14:11:00Z">
        <w:r w:rsidR="002B59FB">
          <w:t xml:space="preserve"> (</w:t>
        </w:r>
      </w:ins>
      <w:r w:rsidR="009138DA">
        <w:fldChar w:fldCharType="begin"/>
      </w:r>
      <w:r w:rsidR="009138DA">
        <w:instrText xml:space="preserve"> ADDIN EN.CITE &lt;EndNote&gt;&lt;Cite&gt;&lt;Author&gt;Yokoyama&lt;/Author&gt;&lt;Year&gt;2018&lt;/Year&gt;&lt;RecNum&gt;133&lt;/RecNum&gt;&lt;DisplayText&gt;Yokoyama et al., 2018&lt;/DisplayText&gt;&lt;record&gt;&lt;rec-number&gt;133&lt;/rec-number&gt;&lt;foreign-keys&gt;&lt;key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Yokoyama et al., 2018</w:t>
      </w:r>
      <w:r w:rsidR="009138DA">
        <w:fldChar w:fldCharType="end"/>
      </w:r>
      <w:ins w:id="458" w:author="Gus Hinestrosa" w:date="2018-09-16T23:15:00Z">
        <w:r w:rsidR="009138DA">
          <w:t xml:space="preserve">; </w:t>
        </w:r>
      </w:ins>
      <w:ins w:id="459" w:author="Gus Hinestrosa" w:date="2018-09-08T19:11:00Z">
        <w:r w:rsidR="002F6F0F">
          <w:t>figure 3-A</w:t>
        </w:r>
      </w:ins>
      <w:ins w:id="460" w:author="Gus Hinestrosa" w:date="2018-09-16T23:15:00Z">
        <w:r w:rsidR="009138DA">
          <w:t>)</w:t>
        </w:r>
      </w:ins>
      <w:ins w:id="461" w:author="Gus Hinestrosa" w:date="2018-09-14T14:10:00Z">
        <w:r w:rsidR="002B59FB">
          <w:t xml:space="preserve">. </w:t>
        </w:r>
      </w:ins>
    </w:p>
    <w:p w14:paraId="7261BB3B" w14:textId="4E6905C5" w:rsidR="001469EB" w:rsidRDefault="004156EF" w:rsidP="00C83F70">
      <w:pPr>
        <w:spacing w:before="180" w:after="180" w:line="480" w:lineRule="auto"/>
        <w:rPr>
          <w:ins w:id="462" w:author="Gus Hinestrosa" w:date="2018-09-17T15:44:00Z"/>
          <w:rFonts w:ascii="Times" w:hAnsi="Times" w:cs="Times"/>
          <w:lang w:val="en-GB"/>
        </w:rPr>
        <w:pPrChange w:id="463" w:author="Gus Hinestrosa" w:date="2018-09-17T15:44:00Z">
          <w:pPr>
            <w:autoSpaceDE w:val="0"/>
            <w:autoSpaceDN w:val="0"/>
            <w:adjustRightInd w:val="0"/>
            <w:spacing w:after="240" w:line="360" w:lineRule="atLeast"/>
          </w:pPr>
        </w:pPrChange>
      </w:pPr>
      <w:ins w:id="464" w:author="Gus Hinestrosa" w:date="2018-09-08T19:24:00Z">
        <w:r w:rsidRPr="00C83F70">
          <w:t xml:space="preserve">The reader should be </w:t>
        </w:r>
      </w:ins>
      <w:ins w:id="465" w:author="Gus Hinestrosa" w:date="2018-09-08T19:25:00Z">
        <w:r w:rsidRPr="00C83F70">
          <w:t xml:space="preserve">also </w:t>
        </w:r>
      </w:ins>
      <w:ins w:id="466" w:author="Gus Hinestrosa" w:date="2018-09-08T19:24:00Z">
        <w:r w:rsidR="002B59FB" w:rsidRPr="00C83F70">
          <w:t xml:space="preserve">aware of </w:t>
        </w:r>
        <w:proofErr w:type="spellStart"/>
        <w:r w:rsidR="002B59FB" w:rsidRPr="00C83F70">
          <w:t>hy</w:t>
        </w:r>
        <w:r w:rsidRPr="00C83F70">
          <w:t>droisosta</w:t>
        </w:r>
      </w:ins>
      <w:ins w:id="467" w:author="Gus Hinestrosa" w:date="2018-09-08T19:25:00Z">
        <w:r w:rsidRPr="00C83F70">
          <w:t>tic</w:t>
        </w:r>
      </w:ins>
      <w:proofErr w:type="spellEnd"/>
      <w:ins w:id="468" w:author="Gus Hinestrosa" w:date="2018-09-08T19:24:00Z">
        <w:r w:rsidR="00C83F70" w:rsidRPr="00C83F70">
          <w:t xml:space="preserve"> effects</w:t>
        </w:r>
      </w:ins>
      <w:ins w:id="469" w:author="Gus Hinestrosa" w:date="2018-09-17T15:45:00Z">
        <w:r w:rsidR="00C83F70">
          <w:t xml:space="preserve">, which </w:t>
        </w:r>
      </w:ins>
      <w:ins w:id="470" w:author="Gus Hinestrosa" w:date="2018-09-17T16:01:00Z">
        <w:r w:rsidR="00C53B66">
          <w:t>–due</w:t>
        </w:r>
      </w:ins>
      <w:ins w:id="471" w:author="Gus Hinestrosa" w:date="2018-09-18T14:20:00Z">
        <w:r w:rsidR="004B4705">
          <w:t xml:space="preserve"> </w:t>
        </w:r>
      </w:ins>
      <w:ins w:id="472" w:author="Gus Hinestrosa" w:date="2018-09-17T16:01:00Z">
        <w:r w:rsidR="00C53B66">
          <w:t>to the larger temporal and spatial scales involved</w:t>
        </w:r>
        <w:r w:rsidR="00C53B66">
          <w:softHyphen/>
          <w:t xml:space="preserve">– </w:t>
        </w:r>
      </w:ins>
      <w:ins w:id="473" w:author="Gus Hinestrosa" w:date="2018-09-17T15:45:00Z">
        <w:r w:rsidR="00C83F70">
          <w:t>have been ignored in our calculations</w:t>
        </w:r>
      </w:ins>
      <w:ins w:id="474" w:author="Gus Hinestrosa" w:date="2018-09-17T16:00:00Z">
        <w:r w:rsidR="00C53B66">
          <w:t xml:space="preserve">. </w:t>
        </w:r>
      </w:ins>
      <w:ins w:id="475" w:author="Gus Hinestrosa" w:date="2018-09-17T16:02:00Z">
        <w:r w:rsidR="00C53B66">
          <w:t>However, it has been estimated that h</w:t>
        </w:r>
      </w:ins>
      <w:ins w:id="476" w:author="Gus Hinestrosa" w:date="2018-09-17T15:44:00Z">
        <w:r w:rsidR="00C83F70" w:rsidRPr="00C83F70">
          <w:t>ydro-isostasy</w:t>
        </w:r>
      </w:ins>
      <w:ins w:id="477" w:author="Gus Hinestrosa" w:date="2018-09-17T16:01:00Z">
        <w:r w:rsidR="00C53B66">
          <w:t xml:space="preserve"> or water loading</w:t>
        </w:r>
      </w:ins>
      <w:ins w:id="478" w:author="Gus Hinestrosa" w:date="2018-09-17T15:44:00Z">
        <w:r w:rsidR="001469EB" w:rsidRPr="00C83F70">
          <w:rPr>
            <w:rPrChange w:id="479" w:author="Gus Hinestrosa" w:date="2018-09-17T15:44:00Z">
              <w:rPr>
                <w:rFonts w:ascii="Times" w:hAnsi="Times" w:cs="Times"/>
                <w:sz w:val="32"/>
                <w:szCs w:val="32"/>
                <w:lang w:val="en-GB"/>
              </w:rPr>
            </w:rPrChange>
          </w:rPr>
          <w:t xml:space="preserve"> has caused tilting of the shelf across the GBR of between +3 m along the present-day coast and −2 m on the upper continental slope</w:t>
        </w:r>
      </w:ins>
      <w:ins w:id="480" w:author="Gus Hinestrosa" w:date="2018-09-17T16:02:00Z">
        <w:r w:rsidR="00C53B66">
          <w:t xml:space="preserve"> (</w:t>
        </w:r>
      </w:ins>
      <w:r w:rsidR="00C53B66">
        <w:fldChar w:fldCharType="begin">
          <w:fldData xml:space="preserve">PEVuZE5vdGU+PENpdGU+PEF1dGhvcj5DaGFwcGVsbDwvQXV0aG9yPjxZZWFyPjE5ODI8L1llYXI+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YWdlcz4xNDMtMTc2PC9wYWdlcz48dm9sdW1lPjg5PC92b2x1bWU+PG51bWJlcj4xLTI8L251bWJl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</w:fldData>
        </w:fldChar>
      </w:r>
      <w:r w:rsidR="00B46B0B">
        <w:instrText xml:space="preserve"> ADDIN EN.CITE </w:instrText>
      </w:r>
      <w:r w:rsidR="00B46B0B">
        <w:fldChar w:fldCharType="begin">
          <w:fldData xml:space="preserve">PEVuZE5vdGU+PENpdGU+PEF1dGhvcj5DaGFwcGVsbDwvQXV0aG9yPjxZZWFyPjE5ODI8L1llYXI+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YWdlcz4xNDMtMTc2PC9wYWdlcz48dm9sdW1lPjg5PC92b2x1bWU+PG51bWJlcj4xLTI8L251bWJl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</w:fldData>
        </w:fldChar>
      </w:r>
      <w:r w:rsidR="00B46B0B">
        <w:instrText xml:space="preserve"> ADDIN EN.CITE.DATA </w:instrText>
      </w:r>
      <w:r w:rsidR="00B46B0B">
        <w:fldChar w:fldCharType="end"/>
      </w:r>
      <w:r w:rsidR="00C53B66">
        <w:fldChar w:fldCharType="separate"/>
      </w:r>
      <w:r w:rsidR="00B46B0B">
        <w:rPr>
          <w:noProof/>
        </w:rPr>
        <w:t>Chappell et al., 1982; Lambeck and Nakada, 1990; Yokoyama et al., 2006</w:t>
      </w:r>
      <w:r w:rsidR="00C53B66">
        <w:fldChar w:fldCharType="end"/>
      </w:r>
      <w:ins w:id="481" w:author="Gus Hinestrosa" w:date="2018-09-17T16:02:00Z">
        <w:r w:rsidR="00C53B66">
          <w:t>)</w:t>
        </w:r>
      </w:ins>
      <w:ins w:id="482" w:author="Gus Hinestrosa" w:date="2018-09-17T15:44:00Z">
        <w:r w:rsidR="00B46B0B" w:rsidRPr="00B46B0B">
          <w:t>.</w:t>
        </w:r>
      </w:ins>
    </w:p>
    <w:p w14:paraId="1764D378" w14:textId="6CF9964F" w:rsidR="00BC3D3E" w:rsidRDefault="001A1595" w:rsidP="00BC3D3E">
      <w:pPr>
        <w:spacing w:before="180" w:after="180" w:line="480" w:lineRule="auto"/>
      </w:pPr>
      <w:ins w:id="483" w:author="Gus Hinestrosa" w:date="2018-09-14T18:24:00Z">
        <w:r>
          <w:lastRenderedPageBreak/>
          <w:t xml:space="preserve">We acknowledge possible age bias in the core samples of the slope of the GBR shelf. </w:t>
        </w:r>
      </w:ins>
      <w:ins w:id="484" w:author="Gus Hinestrosa" w:date="2018-09-14T18:21:00Z">
        <w:r w:rsidR="00BC3D3E">
          <w:t>In</w:t>
        </w:r>
      </w:ins>
      <w:ins w:id="485" w:author="Gus Hinestrosa" w:date="2018-09-14T18:19:00Z">
        <w:r w:rsidR="00BC3D3E">
          <w:t xml:space="preserve"> borehole ODP 820 (</w:t>
        </w:r>
      </w:ins>
      <w:r w:rsidR="009138DA">
        <w:fldChar w:fldCharType="begin"/>
      </w:r>
      <w:r w:rsidR="009138DA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Dunbar et al., 2000</w:t>
      </w:r>
      <w:r w:rsidR="009138DA">
        <w:fldChar w:fldCharType="end"/>
      </w:r>
      <w:ins w:id="486" w:author="Gus Hinestrosa" w:date="2018-09-14T18:19:00Z">
        <w:r w:rsidR="00BC3D3E">
          <w:t xml:space="preserve">), more recent pollen radiometric ages have confirmed </w:t>
        </w:r>
      </w:ins>
      <w:ins w:id="487" w:author="Gus Hinestrosa" w:date="2018-09-14T18:21:00Z">
        <w:r w:rsidR="00BC3D3E">
          <w:t>a radiometric age bias</w:t>
        </w:r>
      </w:ins>
      <w:ins w:id="488" w:author="Gus Hinestrosa" w:date="2018-09-14T18:24:00Z">
        <w:r>
          <w:t xml:space="preserve"> (</w:t>
        </w:r>
      </w:ins>
      <w:r w:rsidR="009138DA">
        <w:fldChar w:fldCharType="begin"/>
      </w:r>
      <w:r w:rsidR="009138DA">
        <w:instrText xml:space="preserve"> ADDIN EN.CITE &lt;EndNote&gt;&lt;Cite&gt;&lt;Author&gt;Moss&lt;/Author&gt;&lt;Year&gt;2017&lt;/Year&gt;&lt;RecNum&gt;134&lt;/RecNum&gt;&lt;DisplayText&gt;Moss et al., 2017&lt;/DisplayText&gt;&lt;record&gt;&lt;rec-number&gt;134&lt;/rec-number&gt;&lt;foreign-keys&gt;&lt;key app="EN" db-id="x5dasrs09vwsabepssyxweznptsx5t5avz9v" timestamp="1537136311"&gt;134&lt;/key&gt;&lt;/foreign-keys&gt;&lt;ref-type name="Journal Article"&gt;17&lt;/ref-type&gt;&lt;contributors&gt;&lt;authors&gt;&lt;author&gt;Moss, Patrick T&lt;/author&gt;&lt;author&gt;Dunbar, Gavin B&lt;/author&gt;&lt;author&gt;Thomas, Zoe&lt;/author&gt;&lt;author&gt;Turney, Chris&lt;/author&gt;&lt;author&gt;Kershaw, A Peter&lt;/author&gt;&lt;author&gt;Jacobsen, Geraldine E&lt;/author&gt;&lt;/authors&gt;&lt;/contributors&gt;&lt;titles&gt;&lt;title&gt;A 60 000‐year record of environmental change for the Wet Tropics of north‐eastern Australia based on the ODP 820 marine core&lt;/title&gt;&lt;secondary-title&gt;Journal of Quaternary Science&lt;/secondary-title&gt;&lt;/titles&gt;&lt;periodical&gt;&lt;full-title&gt;Journal of Quaternary Science&lt;/full-title&gt;&lt;/periodical&gt;&lt;pages&gt;704-716&lt;/pages&gt;&lt;volume&gt;32&lt;/volume&gt;&lt;number&gt;6&lt;/number&gt;&lt;dates&gt;&lt;year&gt;2017&lt;/year&gt;&lt;/dates&gt;&lt;isbn&gt;0267-8179&lt;/isbn&gt;&lt;urls&gt;&lt;/urls&gt;&lt;/record&gt;&lt;/Cite&gt;&lt;/EndNote&gt;</w:instrText>
      </w:r>
      <w:r w:rsidR="009138DA">
        <w:fldChar w:fldCharType="separate"/>
      </w:r>
      <w:r w:rsidR="009138DA">
        <w:rPr>
          <w:noProof/>
        </w:rPr>
        <w:t>Moss et al., 2017</w:t>
      </w:r>
      <w:r w:rsidR="009138DA">
        <w:fldChar w:fldCharType="end"/>
      </w:r>
      <w:ins w:id="489" w:author="Gus Hinestrosa" w:date="2018-09-14T18:24:00Z">
        <w:r>
          <w:t>),</w:t>
        </w:r>
      </w:ins>
      <w:ins w:id="490" w:author="Gus Hinestrosa" w:date="2018-09-14T18:21:00Z">
        <w:r w:rsidR="00BC3D3E">
          <w:t xml:space="preserve"> possibly introduced by </w:t>
        </w:r>
      </w:ins>
      <w:ins w:id="491" w:author="Gus Hinestrosa" w:date="2018-09-14T18:27:00Z">
        <w:r>
          <w:t xml:space="preserve">the </w:t>
        </w:r>
      </w:ins>
      <w:ins w:id="492" w:author="Gus Hinestrosa" w:date="2018-09-14T18:21:00Z">
        <w:r w:rsidR="00BC3D3E">
          <w:t>diagene</w:t>
        </w:r>
      </w:ins>
      <w:ins w:id="493" w:author="Gus Hinestrosa" w:date="2018-09-14T18:24:00Z">
        <w:r>
          <w:t>s</w:t>
        </w:r>
      </w:ins>
      <w:ins w:id="494" w:author="Gus Hinestrosa" w:date="2018-09-14T18:21:00Z">
        <w:r w:rsidR="00BC3D3E">
          <w:t>is</w:t>
        </w:r>
      </w:ins>
      <w:ins w:id="495" w:author="Gus Hinestrosa" w:date="2018-09-14T18:24:00Z">
        <w:r>
          <w:t xml:space="preserve"> of </w:t>
        </w:r>
      </w:ins>
      <w:ins w:id="496" w:author="Gus Hinestrosa" w:date="2018-09-14T18:26:00Z">
        <w:r>
          <w:t>foraminifera</w:t>
        </w:r>
      </w:ins>
      <w:ins w:id="497" w:author="Gus Hinestrosa" w:date="2018-09-14T18:24:00Z">
        <w:r>
          <w:t xml:space="preserve"> tests</w:t>
        </w:r>
      </w:ins>
      <w:ins w:id="498" w:author="Gus Hinestrosa" w:date="2018-09-14T18:19:00Z">
        <w:r w:rsidR="00BC3D3E">
          <w:t xml:space="preserve">. </w:t>
        </w:r>
        <w:r>
          <w:t>M</w:t>
        </w:r>
        <w:r w:rsidR="00BC3D3E">
          <w:t xml:space="preserve">ost of the </w:t>
        </w:r>
      </w:ins>
      <w:ins w:id="499" w:author="Gus Hinestrosa" w:date="2018-09-14T18:20:00Z">
        <w:r w:rsidR="00BC3D3E">
          <w:t>bias in</w:t>
        </w:r>
      </w:ins>
      <w:ins w:id="500" w:author="Gus Hinestrosa" w:date="2018-09-14T18:19:00Z">
        <w:r w:rsidR="00BC3D3E">
          <w:t xml:space="preserve"> </w:t>
        </w:r>
      </w:ins>
      <w:ins w:id="501" w:author="Gus Hinestrosa" w:date="2018-09-14T18:20:00Z">
        <w:r w:rsidR="00BC3D3E">
          <w:t xml:space="preserve">those samples </w:t>
        </w:r>
      </w:ins>
      <w:ins w:id="502" w:author="Gus Hinestrosa" w:date="2018-09-14T18:27:00Z">
        <w:r>
          <w:t>remain</w:t>
        </w:r>
      </w:ins>
      <w:ins w:id="503" w:author="Gus Hinestrosa" w:date="2018-09-14T18:20:00Z">
        <w:r w:rsidR="00BC3D3E">
          <w:t xml:space="preserve"> within our range of uncertainty (ca 1 </w:t>
        </w:r>
        <w:proofErr w:type="spellStart"/>
        <w:r w:rsidR="00BC3D3E">
          <w:t>ky</w:t>
        </w:r>
        <w:proofErr w:type="spellEnd"/>
        <w:r w:rsidR="00BC3D3E">
          <w:t xml:space="preserve">), </w:t>
        </w:r>
      </w:ins>
      <w:ins w:id="504" w:author="Gus Hinestrosa" w:date="2018-09-14T18:25:00Z">
        <w:r>
          <w:t xml:space="preserve">but </w:t>
        </w:r>
      </w:ins>
      <w:ins w:id="505" w:author="Gus Hinestrosa" w:date="2018-09-14T18:21:00Z">
        <w:r w:rsidR="00BC3D3E">
          <w:t xml:space="preserve">a more significant </w:t>
        </w:r>
      </w:ins>
      <w:ins w:id="506" w:author="Gus Hinestrosa" w:date="2018-09-14T18:22:00Z">
        <w:r w:rsidR="00BC3D3E">
          <w:t>deviation</w:t>
        </w:r>
      </w:ins>
      <w:ins w:id="507" w:author="Gus Hinestrosa" w:date="2018-09-14T18:21:00Z">
        <w:r w:rsidR="00BC3D3E">
          <w:t xml:space="preserve"> can be identified for ages older than ca 15 </w:t>
        </w:r>
        <w:proofErr w:type="spellStart"/>
        <w:r w:rsidR="00BC3D3E">
          <w:t>ka</w:t>
        </w:r>
        <w:proofErr w:type="spellEnd"/>
        <w:r w:rsidR="00BC3D3E">
          <w:t xml:space="preserve"> BP. </w:t>
        </w:r>
      </w:ins>
      <w:ins w:id="508" w:author="Gus Hinestrosa" w:date="2018-09-14T18:25:00Z">
        <w:r>
          <w:t xml:space="preserve">Future work could </w:t>
        </w:r>
      </w:ins>
      <w:ins w:id="509" w:author="Gus Hinestrosa" w:date="2018-09-14T18:26:00Z">
        <w:r>
          <w:t xml:space="preserve">help quantify the uncertainty and correct the ages in </w:t>
        </w:r>
      </w:ins>
      <w:ins w:id="510" w:author="Gus Hinestrosa" w:date="2018-09-14T18:22:00Z">
        <w:r>
          <w:t>these cores</w:t>
        </w:r>
      </w:ins>
      <w:ins w:id="511" w:author="Gus Hinestrosa" w:date="2018-09-14T18:26:00Z">
        <w:r>
          <w:t>.</w:t>
        </w:r>
      </w:ins>
    </w:p>
    <w:p w14:paraId="231CD6DB" w14:textId="70373FD6" w:rsidR="007A68F4" w:rsidRPr="00F92245" w:rsidRDefault="004C5D9B">
      <w:pPr>
        <w:spacing w:before="180" w:after="180" w:line="480" w:lineRule="auto"/>
      </w:pPr>
      <w:r w:rsidRPr="00F92245">
        <w:t xml:space="preserve">In the </w:t>
      </w:r>
      <w:proofErr w:type="spellStart"/>
      <w:r w:rsidR="00966484" w:rsidRPr="00F92245">
        <w:t>color</w:t>
      </w:r>
      <w:proofErr w:type="spellEnd"/>
      <w:r w:rsidR="00340CF1">
        <w:t xml:space="preserve"> </w:t>
      </w:r>
      <w:r w:rsidRPr="00F92245">
        <w:t>maps</w:t>
      </w:r>
      <w:ins w:id="512" w:author="Gus Hinestrosa" w:date="2018-09-14T14:11:00Z">
        <w:r w:rsidR="002D2271">
          <w:t>,</w:t>
        </w:r>
      </w:ins>
      <w:r w:rsidR="005B18E8">
        <w:t xml:space="preserve"> </w:t>
      </w:r>
      <w:r w:rsidRPr="00F92245">
        <w:t>results near the opening of the Capricorn Channel (ca. 22.5</w:t>
      </w:r>
      <w:r w:rsidR="00E03DD5" w:rsidRPr="00F92245">
        <w:t xml:space="preserve">° </w:t>
      </w:r>
      <w:r w:rsidRPr="00F92245">
        <w:t xml:space="preserve">S) are </w:t>
      </w:r>
      <w:del w:id="513" w:author="Gus Hinestrosa" w:date="2018-09-17T16:04:00Z">
        <w:r w:rsidR="00C52BB0" w:rsidRPr="00F92245" w:rsidDel="00B46B0B">
          <w:delText xml:space="preserve">somewhat </w:delText>
        </w:r>
      </w:del>
      <w:r w:rsidRPr="00F92245">
        <w:t xml:space="preserve">biased. This is due to the orientation of the shelf </w:t>
      </w:r>
      <w:r w:rsidR="008F1E3C">
        <w:t xml:space="preserve">in the channel </w:t>
      </w:r>
      <w:r w:rsidRPr="00F92245">
        <w:t xml:space="preserve">compared to the rest of the GBR. </w:t>
      </w:r>
      <w:r w:rsidR="008831BE">
        <w:t>In this case, t</w:t>
      </w:r>
      <w:r w:rsidRPr="00F92245">
        <w:t xml:space="preserve">he </w:t>
      </w:r>
      <w:r w:rsidR="008831BE">
        <w:t xml:space="preserve">marine flooding </w:t>
      </w:r>
      <w:r w:rsidRPr="00F92245">
        <w:t>c</w:t>
      </w:r>
      <w:r w:rsidR="008831BE">
        <w:t>harts</w:t>
      </w:r>
      <w:r w:rsidRPr="00F92245">
        <w:t xml:space="preserve"> </w:t>
      </w:r>
      <w:r w:rsidR="008831BE">
        <w:t>shown in</w:t>
      </w:r>
      <w:r w:rsidRPr="00F92245">
        <w:t xml:space="preserve"> </w:t>
      </w:r>
      <w:r w:rsidR="001B35A9" w:rsidRPr="00F92245">
        <w:fldChar w:fldCharType="begin"/>
      </w:r>
      <w:r w:rsidR="001B35A9" w:rsidRPr="00F92245">
        <w:instrText xml:space="preserve"> REF _Ref495155126 </w:instrText>
      </w:r>
      <w:r w:rsidR="00F92245">
        <w:instrText xml:space="preserve"> \* MERGEFORMAT </w:instrText>
      </w:r>
      <w:r w:rsidR="001B35A9" w:rsidRPr="00F92245">
        <w:fldChar w:fldCharType="separate"/>
      </w:r>
      <w:ins w:id="514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515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1B35A9" w:rsidRPr="00F92245">
        <w:fldChar w:fldCharType="end"/>
      </w:r>
      <w:r w:rsidR="001B35A9" w:rsidRPr="00F92245">
        <w:t xml:space="preserve"> </w:t>
      </w:r>
      <w:r w:rsidRPr="00F92245">
        <w:t xml:space="preserve">are more useful for the assessment of the flooding and coastal patterns of the Capricorn </w:t>
      </w:r>
      <w:r w:rsidR="001F7B17" w:rsidRPr="00F92245">
        <w:t>C</w:t>
      </w:r>
      <w:r w:rsidRPr="00F92245">
        <w:t>hannel</w:t>
      </w:r>
      <w:r w:rsidR="008F1E3C">
        <w:t>,</w:t>
      </w:r>
      <w:r w:rsidRPr="00F92245">
        <w:t xml:space="preserve"> as th</w:t>
      </w:r>
      <w:r w:rsidR="008831BE">
        <w:t xml:space="preserve">is area </w:t>
      </w:r>
      <w:r w:rsidRPr="00F92245">
        <w:t>represent</w:t>
      </w:r>
      <w:r w:rsidR="008831BE">
        <w:t>s</w:t>
      </w:r>
      <w:r w:rsidRPr="00F92245">
        <w:t xml:space="preserve"> the merging of many latitudinal zones</w:t>
      </w:r>
      <w:r w:rsidR="005B18E8">
        <w:t xml:space="preserve"> into 5 sub-regions</w:t>
      </w:r>
      <w:r w:rsidRPr="00F92245">
        <w:t>.</w:t>
      </w:r>
    </w:p>
    <w:p w14:paraId="246B54B8" w14:textId="7BE3A366" w:rsidR="007A68F4" w:rsidDel="0065228B" w:rsidRDefault="004C5D9B">
      <w:pPr>
        <w:spacing w:before="180" w:after="180" w:line="480" w:lineRule="auto"/>
        <w:rPr>
          <w:del w:id="516" w:author="Gus Hinestrosa" w:date="2018-09-19T16:20:00Z"/>
        </w:rPr>
      </w:pPr>
      <w:del w:id="517" w:author="Gus Hinestrosa" w:date="2018-09-19T16:20:00Z">
        <w:r w:rsidRPr="00F92245" w:rsidDel="0065228B">
          <w:delText xml:space="preserve">The calculations were </w:delText>
        </w:r>
        <w:r w:rsidR="001F7B17" w:rsidRPr="00F92245" w:rsidDel="0065228B">
          <w:delText xml:space="preserve">thus </w:delText>
        </w:r>
        <w:r w:rsidRPr="00F92245" w:rsidDel="0065228B">
          <w:delText xml:space="preserve">performed </w:delText>
        </w:r>
        <w:r w:rsidR="00A33D9A" w:rsidDel="0065228B">
          <w:delText>in light of the</w:delText>
        </w:r>
        <w:r w:rsidRPr="00F92245" w:rsidDel="0065228B">
          <w:delText xml:space="preserve"> aforementioned assumptions</w:delText>
        </w:r>
        <w:r w:rsidR="00A33D9A" w:rsidDel="0065228B">
          <w:delText xml:space="preserve"> and uncertainties</w:delText>
        </w:r>
        <w:r w:rsidRPr="00F92245" w:rsidDel="0065228B">
          <w:delText>. However,</w:delText>
        </w:r>
      </w:del>
      <w:del w:id="518" w:author="Gus Hinestrosa" w:date="2018-09-14T14:12:00Z">
        <w:r w:rsidRPr="00F92245" w:rsidDel="002D2271">
          <w:delText xml:space="preserve"> </w:delText>
        </w:r>
      </w:del>
      <w:del w:id="519" w:author="Gus Hinestrosa" w:date="2018-09-19T16:20:00Z">
        <w:r w:rsidRPr="00F92245" w:rsidDel="0065228B">
          <w:delText>th</w:delText>
        </w:r>
        <w:r w:rsidR="00A33D9A" w:rsidDel="0065228B">
          <w:delText xml:space="preserve">is does not alter the major findings and the </w:delText>
        </w:r>
      </w:del>
      <w:del w:id="520" w:author="Gus Hinestrosa" w:date="2018-09-08T19:32:00Z">
        <w:r w:rsidR="00A33D9A" w:rsidDel="00C76A22">
          <w:delText>robust</w:delText>
        </w:r>
        <w:r w:rsidR="008831BE" w:rsidDel="00C76A22">
          <w:delText xml:space="preserve"> </w:delText>
        </w:r>
      </w:del>
      <w:del w:id="521" w:author="Gus Hinestrosa" w:date="2018-09-19T16:20:00Z">
        <w:r w:rsidRPr="00F92245" w:rsidDel="0065228B">
          <w:delText>millennial</w:delText>
        </w:r>
      </w:del>
      <w:del w:id="522" w:author="Gus Hinestrosa" w:date="2018-09-08T19:33:00Z">
        <w:r w:rsidRPr="00F92245" w:rsidDel="00C035A0">
          <w:delText xml:space="preserve"> </w:delText>
        </w:r>
      </w:del>
      <w:del w:id="523" w:author="Gus Hinestrosa" w:date="2018-09-19T16:20:00Z">
        <w:r w:rsidRPr="00F92245" w:rsidDel="0065228B">
          <w:delText>trends reported herein</w:delText>
        </w:r>
      </w:del>
      <w:del w:id="524" w:author="Gus Hinestrosa" w:date="2018-09-08T19:33:00Z">
        <w:r w:rsidRPr="00F92245" w:rsidDel="00C76A22">
          <w:delText xml:space="preserve">, and </w:delText>
        </w:r>
        <w:r w:rsidR="00A33D9A" w:rsidDel="00C76A22">
          <w:delText xml:space="preserve">our study </w:delText>
        </w:r>
        <w:r w:rsidRPr="00F92245" w:rsidDel="00C76A22">
          <w:delText>provide</w:delText>
        </w:r>
        <w:r w:rsidR="00A33D9A" w:rsidDel="00C76A22">
          <w:delText>s</w:delText>
        </w:r>
        <w:r w:rsidR="001F7B17" w:rsidRPr="00F92245" w:rsidDel="00C76A22">
          <w:delText xml:space="preserve"> </w:delText>
        </w:r>
        <w:r w:rsidR="00A33D9A" w:rsidDel="00C76A22">
          <w:delText xml:space="preserve">new </w:delText>
        </w:r>
        <w:r w:rsidRPr="00F92245" w:rsidDel="00C76A22">
          <w:delText>insight</w:delText>
        </w:r>
        <w:r w:rsidR="001F7B17" w:rsidRPr="00F92245" w:rsidDel="00C76A22">
          <w:delText>s</w:delText>
        </w:r>
        <w:r w:rsidRPr="00F92245" w:rsidDel="00C76A22">
          <w:delText xml:space="preserve"> </w:delText>
        </w:r>
        <w:r w:rsidR="00A33D9A" w:rsidDel="00C76A22">
          <w:delText>into</w:delText>
        </w:r>
        <w:r w:rsidR="00A33D9A" w:rsidRPr="00F92245" w:rsidDel="00C76A22">
          <w:delText xml:space="preserve"> </w:delText>
        </w:r>
        <w:r w:rsidRPr="00F92245" w:rsidDel="00C76A22">
          <w:delText xml:space="preserve">the </w:delText>
        </w:r>
        <w:r w:rsidR="00A33D9A" w:rsidDel="00C76A22">
          <w:delText xml:space="preserve">main </w:delText>
        </w:r>
        <w:r w:rsidRPr="00F92245" w:rsidDel="00C76A22">
          <w:delText xml:space="preserve">sedimentological processes occurring </w:delText>
        </w:r>
        <w:r w:rsidR="001F7B17" w:rsidRPr="00F92245" w:rsidDel="00C76A22">
          <w:delText>o</w:delText>
        </w:r>
        <w:r w:rsidRPr="00F92245" w:rsidDel="00C76A22">
          <w:delText xml:space="preserve">n the GBR shelf </w:delText>
        </w:r>
        <w:r w:rsidR="000222D7" w:rsidRPr="00F92245" w:rsidDel="00C76A22">
          <w:delText xml:space="preserve">during the postglacial </w:delText>
        </w:r>
        <w:r w:rsidR="00413DFF" w:rsidDel="00C76A22">
          <w:delText>flooding</w:delText>
        </w:r>
        <w:r w:rsidRPr="00F92245" w:rsidDel="00C76A22">
          <w:delText>.</w:delText>
        </w:r>
      </w:del>
    </w:p>
    <w:p w14:paraId="449DE36C" w14:textId="676DBB39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525" w:name="3dy6vkm" w:colFirst="0" w:colLast="0"/>
      <w:bookmarkEnd w:id="525"/>
      <w:r w:rsidRPr="00F92245">
        <w:t>Results</w:t>
      </w:r>
    </w:p>
    <w:p w14:paraId="782A7222" w14:textId="4A4DEDB3" w:rsidR="007A68F4" w:rsidRPr="00F92245" w:rsidRDefault="004C5D9B">
      <w:pPr>
        <w:spacing w:before="180" w:after="180" w:line="480" w:lineRule="auto"/>
      </w:pPr>
      <w:del w:id="526" w:author="Gus Hinestrosa" w:date="2018-09-19T16:21:00Z">
        <w:r w:rsidRPr="00F92245" w:rsidDel="00880C58">
          <w:delText xml:space="preserve">The results are presented as </w:delText>
        </w:r>
        <w:r w:rsidR="00186049" w:rsidDel="00880C58">
          <w:delText xml:space="preserve">marine flooding </w:delText>
        </w:r>
        <w:r w:rsidRPr="00F92245" w:rsidDel="00880C58">
          <w:delText>curves and as color</w:delText>
        </w:r>
        <w:r w:rsidR="00340CF1" w:rsidDel="00880C58">
          <w:delText xml:space="preserve"> </w:delText>
        </w:r>
        <w:r w:rsidRPr="00F92245" w:rsidDel="00880C58">
          <w:delText>maps</w:delText>
        </w:r>
        <w:r w:rsidR="008B7D2A" w:rsidDel="00880C58">
          <w:delText xml:space="preserve"> </w:delText>
        </w:r>
      </w:del>
      <w:del w:id="527" w:author="Gus Hinestrosa" w:date="2018-09-14T14:00:00Z">
        <w:r w:rsidR="008B7D2A" w:rsidDel="00FF44EE">
          <w:delText xml:space="preserve">in </w:delText>
        </w:r>
        <w:r w:rsidR="00E7075A" w:rsidRPr="00F92245" w:rsidDel="00FF44EE">
          <w:fldChar w:fldCharType="begin"/>
        </w:r>
        <w:r w:rsidR="00E7075A" w:rsidRPr="00F92245" w:rsidDel="00FF44EE">
          <w:delInstrText xml:space="preserve"> REF _Ref495155126 </w:delInstrText>
        </w:r>
        <w:r w:rsidR="00F92245" w:rsidDel="00FF44EE">
          <w:delInstrText xml:space="preserve"> \* MERGEFORMAT </w:delInstrText>
        </w:r>
        <w:r w:rsidR="00E7075A" w:rsidRPr="00F92245" w:rsidDel="00FF44EE">
          <w:fldChar w:fldCharType="separate"/>
        </w:r>
        <w:r w:rsidR="00CB3921" w:rsidRPr="00F92245" w:rsidDel="00FF44EE">
          <w:delText xml:space="preserve">Figure </w:delText>
        </w:r>
        <w:r w:rsidR="00CB3921" w:rsidDel="00FF44EE">
          <w:delText>3</w:delText>
        </w:r>
        <w:r w:rsidR="00E7075A" w:rsidRPr="00F92245" w:rsidDel="00FF44EE">
          <w:fldChar w:fldCharType="end"/>
        </w:r>
      </w:del>
      <w:del w:id="528" w:author="Gus Hinestrosa" w:date="2018-09-19T16:21:00Z">
        <w:r w:rsidR="008B7D2A" w:rsidDel="00880C58">
          <w:delText xml:space="preserve">. </w:delText>
        </w:r>
      </w:del>
      <w:ins w:id="529" w:author="Gus Hinestrosa" w:date="2018-09-14T14:01:00Z">
        <w:r w:rsidR="00FF44EE">
          <w:t xml:space="preserve">In </w:t>
        </w:r>
      </w:ins>
      <w:ins w:id="530" w:author="Gus Hinestrosa" w:date="2018-09-18T22:27:00Z">
        <w:r w:rsidR="00F703CE">
          <w:fldChar w:fldCharType="begin"/>
        </w:r>
        <w:r w:rsidR="00F703CE">
          <w:instrText xml:space="preserve"> REF _Ref495155126 \h </w:instrText>
        </w:r>
      </w:ins>
      <w:r w:rsidR="00F703CE">
        <w:fldChar w:fldCharType="separate"/>
      </w:r>
      <w:ins w:id="531" w:author="Gus Hinestrosa" w:date="2018-09-18T22:27:00Z">
        <w:r w:rsidR="00F703CE" w:rsidRPr="00F92245">
          <w:t xml:space="preserve">Figure </w:t>
        </w:r>
        <w:r w:rsidR="00F703CE">
          <w:rPr>
            <w:noProof/>
          </w:rPr>
          <w:t>3</w:t>
        </w:r>
        <w:r w:rsidR="00F703CE">
          <w:fldChar w:fldCharType="end"/>
        </w:r>
      </w:ins>
      <w:ins w:id="532" w:author="Gus Hinestrosa" w:date="2018-09-14T14:01:00Z">
        <w:r w:rsidR="00FF44EE">
          <w:t>, multiple</w:t>
        </w:r>
      </w:ins>
      <w:del w:id="533" w:author="Gus Hinestrosa" w:date="2018-09-14T14:01:00Z">
        <w:r w:rsidR="008B7D2A" w:rsidDel="00FF44EE">
          <w:delText>S</w:delText>
        </w:r>
        <w:r w:rsidRPr="00F92245" w:rsidDel="00FF44EE">
          <w:delText>everal</w:delText>
        </w:r>
      </w:del>
      <w:r w:rsidRPr="00F92245">
        <w:t xml:space="preserve"> latitudinal zones are grouped into curves, showing trends for</w:t>
      </w:r>
      <w:r w:rsidR="00413DFF">
        <w:t xml:space="preserve"> the whole GBR and for </w:t>
      </w:r>
      <w:r w:rsidRPr="00F92245">
        <w:t xml:space="preserve">five sub-regions: the northern GBR, the northern-central GBR, the southern-central GBR, the Capricorn Channel and the southern GBR </w:t>
      </w:r>
      <w:r w:rsidR="00E7075A" w:rsidRPr="00F92245">
        <w:t>(</w:t>
      </w:r>
      <w:r w:rsidR="00E7075A" w:rsidRPr="00F92245">
        <w:fldChar w:fldCharType="begin"/>
      </w:r>
      <w:r w:rsidR="00E7075A" w:rsidRPr="00F92245">
        <w:instrText xml:space="preserve"> REF _Ref495231161 </w:instrText>
      </w:r>
      <w:r w:rsidR="00F92245">
        <w:instrText xml:space="preserve"> \* MERGEFORMAT </w:instrText>
      </w:r>
      <w:r w:rsidR="00E7075A" w:rsidRPr="00F92245">
        <w:fldChar w:fldCharType="separate"/>
      </w:r>
      <w:ins w:id="534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1</w:t>
        </w:r>
      </w:ins>
      <w:del w:id="535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1</w:delText>
        </w:r>
      </w:del>
      <w:r w:rsidR="00E7075A" w:rsidRPr="00F92245">
        <w:fldChar w:fldCharType="end"/>
      </w:r>
      <w:r w:rsidR="00E7075A" w:rsidRPr="00F92245">
        <w:t>).</w:t>
      </w:r>
      <w:r w:rsidRPr="00F92245">
        <w:t xml:space="preserve"> These graphs show the </w:t>
      </w:r>
      <w:ins w:id="536" w:author="Gus Hinestrosa" w:date="2018-09-12T19:04:00Z">
        <w:r w:rsidR="00BC57AA">
          <w:t>flooding pa</w:t>
        </w:r>
        <w:r w:rsidR="00EC03C7">
          <w:t>tterns through geological time</w:t>
        </w:r>
      </w:ins>
      <w:del w:id="537" w:author="Gus Hinestrosa" w:date="2018-09-12T19:04:00Z">
        <w:r w:rsidRPr="00F92245" w:rsidDel="00BC57AA">
          <w:delText>past sea</w:delText>
        </w:r>
        <w:r w:rsidR="00A73B67" w:rsidRPr="00F92245" w:rsidDel="00BC57AA">
          <w:delText xml:space="preserve"> </w:delText>
        </w:r>
        <w:r w:rsidRPr="00F92245" w:rsidDel="00BC57AA">
          <w:delText>level and an approximate geological time</w:delText>
        </w:r>
      </w:del>
      <w:ins w:id="538" w:author="Gus Hinestrosa" w:date="2018-09-12T19:05:00Z">
        <w:r w:rsidR="00BC57AA">
          <w:t xml:space="preserve">, </w:t>
        </w:r>
      </w:ins>
      <w:ins w:id="539" w:author="Gus Hinestrosa" w:date="2018-09-14T14:02:00Z">
        <w:r w:rsidR="00FF44EE">
          <w:t xml:space="preserve">which </w:t>
        </w:r>
      </w:ins>
      <w:ins w:id="540" w:author="Gus Hinestrosa" w:date="2018-09-12T19:05:00Z">
        <w:r w:rsidR="00BC57AA">
          <w:t>facilitat</w:t>
        </w:r>
      </w:ins>
      <w:ins w:id="541" w:author="Gus Hinestrosa" w:date="2018-09-14T14:02:00Z">
        <w:r w:rsidR="00FF44EE">
          <w:t>es</w:t>
        </w:r>
      </w:ins>
      <w:ins w:id="542" w:author="Gus Hinestrosa" w:date="2018-09-12T19:05:00Z">
        <w:r w:rsidR="00BC57AA">
          <w:t xml:space="preserve"> the </w:t>
        </w:r>
      </w:ins>
      <w:del w:id="543" w:author="Gus Hinestrosa" w:date="2018-09-12T19:05:00Z">
        <w:r w:rsidRPr="00F92245" w:rsidDel="00BC57AA">
          <w:delText xml:space="preserve">. The inclusion of the time scale facilitates the </w:delText>
        </w:r>
      </w:del>
      <w:r w:rsidRPr="00F92245">
        <w:t>comparison</w:t>
      </w:r>
      <w:del w:id="544" w:author="Gus Hinestrosa" w:date="2018-09-12T19:05:00Z">
        <w:r w:rsidRPr="00F92245" w:rsidDel="00BC57AA">
          <w:delText xml:space="preserve"> of the flooding patterns</w:delText>
        </w:r>
      </w:del>
      <w:r w:rsidRPr="00F92245">
        <w:t xml:space="preserve"> with </w:t>
      </w:r>
      <w:ins w:id="545" w:author="Gus Hinestrosa" w:date="2018-09-12T19:05:00Z">
        <w:r w:rsidR="00BC57AA">
          <w:t xml:space="preserve">the timing of </w:t>
        </w:r>
      </w:ins>
      <w:r w:rsidRPr="00F92245">
        <w:t>depositional events in the region</w:t>
      </w:r>
      <w:ins w:id="546" w:author="Gus Hinestrosa" w:date="2018-09-19T11:44:00Z">
        <w:r w:rsidR="00E1207D">
          <w:t xml:space="preserve"> (</w:t>
        </w:r>
      </w:ins>
      <w:ins w:id="547" w:author="Gus Hinestrosa" w:date="2018-09-19T11:45:00Z">
        <w:r w:rsidR="00316E05">
          <w:fldChar w:fldCharType="begin"/>
        </w:r>
        <w:r w:rsidR="00316E05">
          <w:instrText xml:space="preserve"> REF _Ref495155126 \h </w:instrText>
        </w:r>
      </w:ins>
      <w:r w:rsidR="00316E05">
        <w:fldChar w:fldCharType="separate"/>
      </w:r>
      <w:ins w:id="548" w:author="Gus Hinestrosa" w:date="2018-09-19T11:45:00Z">
        <w:r w:rsidR="00316E05" w:rsidRPr="00F92245">
          <w:t xml:space="preserve">Figure </w:t>
        </w:r>
        <w:r w:rsidR="00316E05">
          <w:rPr>
            <w:noProof/>
          </w:rPr>
          <w:t>3</w:t>
        </w:r>
        <w:r w:rsidR="00316E05">
          <w:fldChar w:fldCharType="end"/>
        </w:r>
        <w:r w:rsidR="00316E05">
          <w:t>-</w:t>
        </w:r>
      </w:ins>
      <w:ins w:id="549" w:author="Gus Hinestrosa" w:date="2018-09-19T11:49:00Z">
        <w:r w:rsidR="00D80D4E">
          <w:t>I</w:t>
        </w:r>
      </w:ins>
      <w:ins w:id="550" w:author="Gus Hinestrosa" w:date="2018-09-19T11:44:00Z">
        <w:r w:rsidR="00E1207D">
          <w:t>)</w:t>
        </w:r>
      </w:ins>
      <w:r w:rsidRPr="00F92245">
        <w:t xml:space="preserve">. </w:t>
      </w:r>
      <w:ins w:id="551" w:author="Gus Hinestrosa" w:date="2018-09-19T17:04:00Z">
        <w:r w:rsidR="00E174A1">
          <w:t>Results</w:t>
        </w:r>
      </w:ins>
      <w:ins w:id="552" w:author="Gus Hinestrosa" w:date="2018-09-19T16:27:00Z">
        <w:r w:rsidR="00EC03C7">
          <w:t xml:space="preserve"> are also presented as </w:t>
        </w:r>
        <w:proofErr w:type="spellStart"/>
        <w:r w:rsidR="00EC03C7">
          <w:t>color</w:t>
        </w:r>
        <w:proofErr w:type="spellEnd"/>
        <w:r w:rsidR="00EC03C7">
          <w:t xml:space="preserve"> maps </w:t>
        </w:r>
      </w:ins>
      <w:ins w:id="553" w:author="Gus Hinestrosa" w:date="2018-09-19T16:28:00Z">
        <w:r w:rsidR="00EC03C7">
          <w:t>(</w:t>
        </w:r>
        <w:r w:rsidR="00EC03C7">
          <w:fldChar w:fldCharType="begin"/>
        </w:r>
        <w:r w:rsidR="00EC03C7">
          <w:instrText xml:space="preserve"> REF _Ref495231863 \h </w:instrText>
        </w:r>
        <w:r w:rsidR="00EC03C7">
          <w:instrText xml:space="preserve"> \* MERGEFORMAT </w:instrText>
        </w:r>
        <w:r w:rsidR="00EC03C7">
          <w:fldChar w:fldCharType="separate"/>
        </w:r>
      </w:ins>
      <w:r w:rsidR="00EC03C7" w:rsidRPr="00EC03C7">
        <w:t xml:space="preserve">Figure </w:t>
      </w:r>
      <w:ins w:id="554" w:author="Gus Hinestrosa" w:date="2018-09-17T16:16:00Z">
        <w:r w:rsidR="00EC03C7" w:rsidRPr="00EC03C7">
          <w:t>5</w:t>
        </w:r>
      </w:ins>
      <w:ins w:id="555" w:author="Gus Hinestrosa" w:date="2018-09-19T16:28:00Z">
        <w:r w:rsidR="00EC03C7">
          <w:fldChar w:fldCharType="end"/>
        </w:r>
        <w:r w:rsidR="00EC03C7">
          <w:t xml:space="preserve"> and </w:t>
        </w:r>
        <w:r w:rsidR="00EC03C7">
          <w:fldChar w:fldCharType="begin"/>
        </w:r>
        <w:r w:rsidR="00EC03C7">
          <w:instrText xml:space="preserve"> REF _Ref495231808 \h </w:instrText>
        </w:r>
        <w:r w:rsidR="00EC03C7">
          <w:instrText xml:space="preserve"> \* MERGEFORMAT </w:instrText>
        </w:r>
        <w:r w:rsidR="00EC03C7">
          <w:fldChar w:fldCharType="separate"/>
        </w:r>
      </w:ins>
      <w:r w:rsidR="00EC03C7" w:rsidRPr="00F92245">
        <w:t xml:space="preserve">Figure </w:t>
      </w:r>
      <w:ins w:id="556" w:author="Gus Hinestrosa" w:date="2018-09-17T16:17:00Z">
        <w:r w:rsidR="00EC03C7">
          <w:t>6</w:t>
        </w:r>
      </w:ins>
      <w:ins w:id="557" w:author="Gus Hinestrosa" w:date="2018-09-19T16:28:00Z">
        <w:r w:rsidR="00EC03C7">
          <w:fldChar w:fldCharType="end"/>
        </w:r>
        <w:r w:rsidR="00EC03C7">
          <w:t>).</w:t>
        </w:r>
      </w:ins>
      <w:del w:id="558" w:author="Gus Hinestrosa" w:date="2018-09-19T16:23:00Z">
        <w:r w:rsidRPr="00F92245" w:rsidDel="00F11ED4">
          <w:delText>The color</w:delText>
        </w:r>
        <w:r w:rsidR="00340CF1" w:rsidDel="00F11ED4">
          <w:delText xml:space="preserve"> </w:delText>
        </w:r>
        <w:r w:rsidRPr="00F92245" w:rsidDel="00F11ED4">
          <w:delText xml:space="preserve">maps </w:delText>
        </w:r>
      </w:del>
      <w:del w:id="559" w:author="Gus Hinestrosa" w:date="2018-09-14T14:02:00Z">
        <w:r w:rsidRPr="00F92245" w:rsidDel="00FF44EE">
          <w:delText>(</w:delText>
        </w:r>
        <w:r w:rsidR="00891461" w:rsidDel="00FF44EE">
          <w:fldChar w:fldCharType="begin"/>
        </w:r>
        <w:r w:rsidR="00891461" w:rsidDel="00FF44EE">
          <w:delInstrText xml:space="preserve"> REF _Ref495231863  \* MERGEFORMAT </w:delInstrText>
        </w:r>
        <w:r w:rsidR="00891461" w:rsidDel="00FF44EE">
          <w:fldChar w:fldCharType="separate"/>
        </w:r>
        <w:r w:rsidR="00CB3921" w:rsidRPr="00340CF1" w:rsidDel="00FF44EE">
          <w:delText>Figure 4</w:delText>
        </w:r>
        <w:r w:rsidR="00891461" w:rsidDel="00FF44EE">
          <w:fldChar w:fldCharType="end"/>
        </w:r>
        <w:r w:rsidR="00E7075A" w:rsidRPr="00F92245" w:rsidDel="00FF44EE">
          <w:delText xml:space="preserve">, </w:delText>
        </w:r>
        <w:r w:rsidR="00891461" w:rsidDel="00FF44EE">
          <w:fldChar w:fldCharType="begin"/>
        </w:r>
        <w:r w:rsidR="00891461" w:rsidDel="00FF44EE">
          <w:delInstrText xml:space="preserve"> REF _Ref495231808  \* MERGEFORMAT </w:delInstrText>
        </w:r>
        <w:r w:rsidR="00891461" w:rsidDel="00FF44EE">
          <w:fldChar w:fldCharType="separate"/>
        </w:r>
        <w:r w:rsidR="00CB3921" w:rsidRPr="00F92245" w:rsidDel="00FF44EE">
          <w:delText xml:space="preserve">Figure </w:delText>
        </w:r>
        <w:r w:rsidR="00CB3921" w:rsidDel="00FF44EE">
          <w:delText>5</w:delText>
        </w:r>
        <w:r w:rsidR="00891461" w:rsidDel="00FF44EE">
          <w:fldChar w:fldCharType="end"/>
        </w:r>
        <w:r w:rsidR="00E7075A" w:rsidRPr="00F92245" w:rsidDel="00FF44EE">
          <w:delText>)</w:delText>
        </w:r>
      </w:del>
      <w:del w:id="560" w:author="Gus Hinestrosa" w:date="2018-09-19T16:23:00Z">
        <w:r w:rsidR="00E7075A" w:rsidRPr="00F92245" w:rsidDel="00F11ED4">
          <w:delText xml:space="preserve"> </w:delText>
        </w:r>
        <w:r w:rsidRPr="00F92245" w:rsidDel="00F11ED4">
          <w:delText>represent matri</w:delText>
        </w:r>
        <w:r w:rsidR="007251BB" w:rsidDel="00F11ED4">
          <w:delText>c</w:delText>
        </w:r>
        <w:r w:rsidRPr="00F92245" w:rsidDel="00F11ED4">
          <w:delText xml:space="preserve">es containing the values of marine-flooded area, </w:delText>
        </w:r>
      </w:del>
      <w:del w:id="561" w:author="Gus Hinestrosa" w:date="2018-09-14T14:03:00Z">
        <w:r w:rsidRPr="00F92245" w:rsidDel="00FF44EE">
          <w:delText>flood</w:delText>
        </w:r>
      </w:del>
      <w:del w:id="562" w:author="Gus Hinestrosa" w:date="2018-09-08T17:37:00Z">
        <w:r w:rsidRPr="00F92245" w:rsidDel="00454801">
          <w:delText>ing</w:delText>
        </w:r>
      </w:del>
      <w:del w:id="563" w:author="Gus Hinestrosa" w:date="2018-09-14T14:03:00Z">
        <w:r w:rsidRPr="00F92245" w:rsidDel="00FF44EE">
          <w:delText xml:space="preserve"> </w:delText>
        </w:r>
      </w:del>
      <w:del w:id="564" w:author="Gus Hinestrosa" w:date="2018-09-08T17:37:00Z">
        <w:r w:rsidRPr="00F92245" w:rsidDel="00454801">
          <w:delText xml:space="preserve">rate </w:delText>
        </w:r>
      </w:del>
      <w:del w:id="565" w:author="Gus Hinestrosa" w:date="2018-09-19T16:23:00Z">
        <w:r w:rsidRPr="00F92245" w:rsidDel="00F11ED4">
          <w:delText>and coastline length for each pair of past sea-level</w:delText>
        </w:r>
        <w:r w:rsidR="00721D82" w:rsidRPr="00F92245" w:rsidDel="00F11ED4">
          <w:delText xml:space="preserve"> </w:delText>
        </w:r>
      </w:del>
      <w:del w:id="566" w:author="Gus Hinestrosa" w:date="2018-09-14T14:03:00Z">
        <w:r w:rsidR="00721D82" w:rsidRPr="00F92245" w:rsidDel="005F162B">
          <w:delText>steps</w:delText>
        </w:r>
        <w:r w:rsidRPr="00F92245" w:rsidDel="005F162B">
          <w:delText xml:space="preserve"> </w:delText>
        </w:r>
      </w:del>
      <w:del w:id="567" w:author="Gus Hinestrosa" w:date="2018-09-19T16:23:00Z">
        <w:r w:rsidR="00E71230" w:rsidRPr="00F92245" w:rsidDel="00F11ED4">
          <w:delText xml:space="preserve">and </w:delText>
        </w:r>
        <w:r w:rsidRPr="00F92245" w:rsidDel="00F11ED4">
          <w:delText>latitudinal zone</w:delText>
        </w:r>
        <w:r w:rsidR="00721D82" w:rsidRPr="00F92245" w:rsidDel="00F11ED4">
          <w:delText>s</w:delText>
        </w:r>
      </w:del>
      <w:del w:id="568" w:author="Gus Hinestrosa" w:date="2018-09-14T14:03:00Z">
        <w:r w:rsidRPr="00F92245" w:rsidDel="00FF44EE">
          <w:delText>.</w:delText>
        </w:r>
      </w:del>
    </w:p>
    <w:p w14:paraId="3A389FBC" w14:textId="77777777" w:rsidR="00E71230" w:rsidRPr="00F92245" w:rsidRDefault="00E71230">
      <w:pPr>
        <w:spacing w:before="180" w:after="180" w:line="480" w:lineRule="auto"/>
      </w:pPr>
    </w:p>
    <w:p w14:paraId="0F6982A2" w14:textId="77777777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569" w:name="1t3h5sf" w:colFirst="0" w:colLast="0"/>
      <w:bookmarkEnd w:id="569"/>
      <w:r w:rsidRPr="00F92245">
        <w:t xml:space="preserve">Major </w:t>
      </w:r>
      <w:proofErr w:type="spellStart"/>
      <w:r w:rsidRPr="00F92245">
        <w:t>spatio</w:t>
      </w:r>
      <w:proofErr w:type="spellEnd"/>
      <w:r w:rsidRPr="00F92245">
        <w:t>-temporal flooding patterns</w:t>
      </w:r>
    </w:p>
    <w:p w14:paraId="5DC53321" w14:textId="28D03FB1" w:rsidR="007A68F4" w:rsidRPr="00F92245" w:rsidRDefault="004C5D9B">
      <w:pPr>
        <w:spacing w:before="180" w:after="180" w:line="480" w:lineRule="auto"/>
      </w:pPr>
      <w:r w:rsidRPr="00F92245">
        <w:t xml:space="preserve">Several patterns </w:t>
      </w:r>
      <w:del w:id="570" w:author="Gus Hinestrosa" w:date="2018-09-19T16:28:00Z">
        <w:r w:rsidRPr="00F92245" w:rsidDel="00287E30">
          <w:delText xml:space="preserve">were </w:delText>
        </w:r>
      </w:del>
      <w:ins w:id="571" w:author="Gus Hinestrosa" w:date="2018-09-19T16:28:00Z">
        <w:r w:rsidR="00287E30">
          <w:t>are</w:t>
        </w:r>
        <w:r w:rsidR="00287E30" w:rsidRPr="00F92245">
          <w:t xml:space="preserve"> </w:t>
        </w:r>
      </w:ins>
      <w:r w:rsidRPr="00F92245">
        <w:t xml:space="preserve">distinguished in the curves </w:t>
      </w:r>
      <w:r w:rsidR="00CD12D6" w:rsidRPr="00F92245">
        <w:t>(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572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573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CD12D6" w:rsidRPr="00F92245">
        <w:t xml:space="preserve">) </w:t>
      </w:r>
      <w:r w:rsidRPr="00F92245">
        <w:t xml:space="preserve">and </w:t>
      </w:r>
      <w:proofErr w:type="spellStart"/>
      <w:r w:rsidR="00966484" w:rsidRPr="00F92245">
        <w:t>color</w:t>
      </w:r>
      <w:proofErr w:type="spellEnd"/>
      <w:r w:rsidR="00340CF1">
        <w:t xml:space="preserve"> </w:t>
      </w:r>
      <w:r w:rsidRPr="00F92245">
        <w:t xml:space="preserve">maps </w:t>
      </w:r>
      <w:ins w:id="574" w:author="Gus Hinestrosa" w:date="2018-09-19T11:47:00Z">
        <w:r w:rsidR="00316E05">
          <w:t>(</w:t>
        </w:r>
        <w:r w:rsidR="00316E05">
          <w:fldChar w:fldCharType="begin"/>
        </w:r>
        <w:r w:rsidR="00316E05">
          <w:instrText xml:space="preserve"> REF _Ref495231863 \h </w:instrText>
        </w:r>
        <w:r w:rsidR="00316E05">
          <w:instrText xml:space="preserve"> \* MERGEFORMAT </w:instrText>
        </w:r>
        <w:r w:rsidR="00316E05">
          <w:fldChar w:fldCharType="separate"/>
        </w:r>
      </w:ins>
      <w:r w:rsidR="00316E05" w:rsidRPr="00316E05">
        <w:t xml:space="preserve">Figure </w:t>
      </w:r>
      <w:ins w:id="575" w:author="Gus Hinestrosa" w:date="2018-09-17T16:16:00Z">
        <w:r w:rsidR="00316E05" w:rsidRPr="00316E05">
          <w:t>5</w:t>
        </w:r>
      </w:ins>
      <w:ins w:id="576" w:author="Gus Hinestrosa" w:date="2018-09-19T11:47:00Z">
        <w:r w:rsidR="00316E05">
          <w:fldChar w:fldCharType="end"/>
        </w:r>
        <w:r w:rsidR="00316E05">
          <w:t xml:space="preserve"> and </w:t>
        </w:r>
        <w:r w:rsidR="00316E05">
          <w:fldChar w:fldCharType="begin"/>
        </w:r>
        <w:r w:rsidR="00316E05">
          <w:instrText xml:space="preserve"> REF _Ref495231808 \h </w:instrText>
        </w:r>
        <w:r w:rsidR="00316E05">
          <w:instrText xml:space="preserve"> \* MERGEFORMAT </w:instrText>
        </w:r>
        <w:r w:rsidR="00316E05">
          <w:fldChar w:fldCharType="separate"/>
        </w:r>
      </w:ins>
      <w:r w:rsidR="00316E05" w:rsidRPr="00F92245">
        <w:t xml:space="preserve">Figure </w:t>
      </w:r>
      <w:ins w:id="577" w:author="Gus Hinestrosa" w:date="2018-09-17T16:17:00Z">
        <w:r w:rsidR="00316E05">
          <w:t>6</w:t>
        </w:r>
      </w:ins>
      <w:ins w:id="578" w:author="Gus Hinestrosa" w:date="2018-09-19T11:47:00Z">
        <w:r w:rsidR="00316E05">
          <w:fldChar w:fldCharType="end"/>
        </w:r>
        <w:r w:rsidR="00316E05">
          <w:t>)</w:t>
        </w:r>
        <w:r w:rsidR="00316E05" w:rsidRPr="00F92245">
          <w:t xml:space="preserve"> </w:t>
        </w:r>
      </w:ins>
      <w:del w:id="579" w:author="Gus Hinestrosa" w:date="2018-09-19T11:47:00Z">
        <w:r w:rsidR="00CD12D6" w:rsidRPr="00F92245" w:rsidDel="00316E05">
          <w:delText>(</w:delText>
        </w:r>
      </w:del>
      <w:del w:id="580" w:author="Gus Hinestrosa" w:date="2018-09-14T14:19:00Z">
        <w:r w:rsidR="00891461" w:rsidDel="00DA6F6D">
          <w:fldChar w:fldCharType="begin"/>
        </w:r>
        <w:r w:rsidR="00891461" w:rsidDel="00DA6F6D">
          <w:delInstrText xml:space="preserve"> REF _Ref495231863  \* MERGEFORMAT </w:delInstrText>
        </w:r>
        <w:r w:rsidR="00891461" w:rsidDel="00DA6F6D">
          <w:fldChar w:fldCharType="separate"/>
        </w:r>
        <w:r w:rsidR="00CB3921" w:rsidRPr="00340CF1" w:rsidDel="00DA6F6D">
          <w:delText>Figure 4</w:delText>
        </w:r>
        <w:r w:rsidR="00891461" w:rsidDel="00DA6F6D">
          <w:fldChar w:fldCharType="end"/>
        </w:r>
        <w:r w:rsidR="00CD12D6" w:rsidRPr="00F92245" w:rsidDel="00DA6F6D">
          <w:delText xml:space="preserve">, </w:delText>
        </w:r>
      </w:del>
      <w:del w:id="581" w:author="Gus Hinestrosa" w:date="2018-09-19T11:47:00Z">
        <w:r w:rsidR="00891461" w:rsidDel="00316E05">
          <w:fldChar w:fldCharType="begin"/>
        </w:r>
        <w:r w:rsidR="00891461" w:rsidDel="00316E05">
          <w:delInstrText xml:space="preserve"> REF _Ref495231808  \* MERGEFORMAT </w:delInstrText>
        </w:r>
        <w:r w:rsidR="00891461" w:rsidDel="00316E05">
          <w:fldChar w:fldCharType="separate"/>
        </w:r>
      </w:del>
      <w:del w:id="582" w:author="Gus Hinestrosa" w:date="2018-09-15T20:33:00Z">
        <w:r w:rsidR="00CB3921" w:rsidRPr="00F92245" w:rsidDel="0025457B">
          <w:delText xml:space="preserve">Figure </w:delText>
        </w:r>
        <w:r w:rsidR="00CB3921" w:rsidDel="0025457B">
          <w:delText>5</w:delText>
        </w:r>
      </w:del>
      <w:del w:id="583" w:author="Gus Hinestrosa" w:date="2018-09-19T11:47:00Z">
        <w:r w:rsidR="00891461" w:rsidDel="00316E05">
          <w:fldChar w:fldCharType="end"/>
        </w:r>
        <w:r w:rsidR="00CD12D6" w:rsidRPr="00F92245" w:rsidDel="00316E05">
          <w:delText>).</w:delText>
        </w:r>
      </w:del>
      <w:r w:rsidR="00CD12D6" w:rsidRPr="00F92245">
        <w:t xml:space="preserve"> </w:t>
      </w:r>
      <w:r w:rsidR="008C0665" w:rsidRPr="00F92245">
        <w:t>The</w:t>
      </w:r>
      <w:r w:rsidRPr="00F92245">
        <w:t xml:space="preserve"> GBR shelf has been progressively flooded since the LGM, with half of the shelf area already submerged when sea</w:t>
      </w:r>
      <w:r w:rsidR="008C0665" w:rsidRPr="00F92245">
        <w:t xml:space="preserve"> </w:t>
      </w:r>
      <w:r w:rsidRPr="00F92245">
        <w:t xml:space="preserve">level approached 40 m below the present level (ca. </w:t>
      </w:r>
      <w:del w:id="584" w:author="Gus Hinestrosa" w:date="2018-09-14T13:54:00Z">
        <w:r w:rsidRPr="00F92245" w:rsidDel="006A2B6B">
          <w:delText xml:space="preserve">11 </w:delText>
        </w:r>
      </w:del>
      <w:ins w:id="585" w:author="Gus Hinestrosa" w:date="2018-09-14T13:54:00Z">
        <w:r w:rsidR="006A2B6B" w:rsidRPr="00F92245">
          <w:t>1</w:t>
        </w:r>
        <w:r w:rsidR="006A2B6B">
          <w:t>0</w:t>
        </w:r>
        <w:r w:rsidR="006A2B6B" w:rsidRPr="00F92245">
          <w:t xml:space="preserve"> </w:t>
        </w:r>
      </w:ins>
      <w:proofErr w:type="spellStart"/>
      <w:r w:rsidRPr="00F92245">
        <w:t>ka</w:t>
      </w:r>
      <w:proofErr w:type="spellEnd"/>
      <w:r w:rsidRPr="00F92245">
        <w:t xml:space="preserve"> </w:t>
      </w:r>
      <w:r w:rsidRPr="00F92245">
        <w:lastRenderedPageBreak/>
        <w:t xml:space="preserve">BP). The different GBR </w:t>
      </w:r>
      <w:r w:rsidR="00C313F5">
        <w:t>sub-</w:t>
      </w:r>
      <w:r w:rsidRPr="00F92245">
        <w:t xml:space="preserve">regions, however, exhibit </w:t>
      </w:r>
      <w:r w:rsidR="009A205C" w:rsidRPr="00F92245">
        <w:t xml:space="preserve">considerable </w:t>
      </w:r>
      <w:r w:rsidR="00C313F5">
        <w:t>variations</w:t>
      </w:r>
      <w:r w:rsidRPr="00F92245">
        <w:t xml:space="preserve"> in </w:t>
      </w:r>
      <w:r w:rsidR="00C313F5">
        <w:t xml:space="preserve">the </w:t>
      </w:r>
      <w:r w:rsidRPr="00F92245">
        <w:t>timing</w:t>
      </w:r>
      <w:ins w:id="586" w:author="Gus Hinestrosa" w:date="2018-09-08T17:40:00Z">
        <w:r w:rsidR="008F1D9B">
          <w:t xml:space="preserve">, </w:t>
        </w:r>
      </w:ins>
      <w:del w:id="587" w:author="Gus Hinestrosa" w:date="2018-09-08T17:40:00Z">
        <w:r w:rsidRPr="00F92245" w:rsidDel="008F1D9B">
          <w:delText xml:space="preserve"> and</w:delText>
        </w:r>
        <w:r w:rsidR="008C0665" w:rsidRPr="00F92245" w:rsidDel="008F1D9B">
          <w:delText xml:space="preserve"> rate </w:delText>
        </w:r>
      </w:del>
      <w:ins w:id="588" w:author="Gus Hinestrosa" w:date="2018-09-08T17:40:00Z">
        <w:r w:rsidR="008F1D9B">
          <w:t>magnitude and rate</w:t>
        </w:r>
        <w:r w:rsidR="008F1D9B" w:rsidRPr="00F92245">
          <w:t xml:space="preserve"> </w:t>
        </w:r>
      </w:ins>
      <w:r w:rsidR="008C0665" w:rsidRPr="00F92245">
        <w:t>of</w:t>
      </w:r>
      <w:r w:rsidRPr="00F92245">
        <w:t xml:space="preserve"> </w:t>
      </w:r>
      <w:del w:id="589" w:author="Gus Hinestrosa" w:date="2018-09-19T16:29:00Z">
        <w:r w:rsidRPr="00F92245" w:rsidDel="00287E30">
          <w:delText xml:space="preserve">the </w:delText>
        </w:r>
      </w:del>
      <w:r w:rsidRPr="00F92245">
        <w:t xml:space="preserve">flooding. The southern-central GBR, including the Capricorn Channel as a whole, shows an earlier flooding than the northern and southern </w:t>
      </w:r>
      <w:r w:rsidR="007251BB">
        <w:t>sub-</w:t>
      </w:r>
      <w:r w:rsidRPr="00F92245">
        <w:t>regions.</w:t>
      </w:r>
    </w:p>
    <w:p w14:paraId="71474E41" w14:textId="5B6ACD42" w:rsidR="007A68F4" w:rsidRPr="00F92245" w:rsidRDefault="004C5D9B">
      <w:pPr>
        <w:spacing w:before="180" w:after="180" w:line="480" w:lineRule="auto"/>
      </w:pPr>
      <w:r w:rsidRPr="00F92245">
        <w:t xml:space="preserve">The </w:t>
      </w:r>
      <w:ins w:id="590" w:author="Gus Hinestrosa" w:date="2018-09-14T14:20:00Z">
        <w:r w:rsidR="006C0FD4">
          <w:t>flooding magnitude</w:t>
        </w:r>
      </w:ins>
      <w:ins w:id="591" w:author="Gus Hinestrosa" w:date="2018-09-08T17:44:00Z">
        <w:r w:rsidR="00F17DD2">
          <w:t xml:space="preserve"> and </w:t>
        </w:r>
      </w:ins>
      <w:del w:id="592" w:author="Gus Hinestrosa" w:date="2018-09-14T14:20:00Z">
        <w:r w:rsidR="00D6304C" w:rsidRPr="00F92245" w:rsidDel="006C0FD4">
          <w:delText xml:space="preserve">flooding </w:delText>
        </w:r>
      </w:del>
      <w:r w:rsidR="00D6304C" w:rsidRPr="00F92245">
        <w:t>rate curve</w:t>
      </w:r>
      <w:ins w:id="593" w:author="Gus Hinestrosa" w:date="2018-09-08T17:44:00Z">
        <w:r w:rsidR="00F17DD2">
          <w:t>s</w:t>
        </w:r>
      </w:ins>
      <w:r w:rsidR="00D6304C" w:rsidRPr="00F92245">
        <w:t xml:space="preserve"> </w:t>
      </w:r>
      <w:del w:id="594" w:author="Gus Hinestrosa" w:date="2018-09-14T14:21:00Z">
        <w:r w:rsidR="00D6304C" w:rsidRPr="00F92245" w:rsidDel="006C0FD4">
          <w:delText>of</w:delText>
        </w:r>
      </w:del>
      <w:ins w:id="595" w:author="Gus Hinestrosa" w:date="2018-09-14T14:21:00Z">
        <w:r w:rsidR="006C0FD4">
          <w:t>for</w:t>
        </w:r>
      </w:ins>
      <w:r w:rsidR="00D6304C" w:rsidRPr="00F92245">
        <w:t xml:space="preserve"> the GBR shelf as a whole ha</w:t>
      </w:r>
      <w:ins w:id="596" w:author="Gus Hinestrosa" w:date="2018-09-08T17:44:00Z">
        <w:r w:rsidR="00F17DD2">
          <w:t>ve</w:t>
        </w:r>
      </w:ins>
      <w:del w:id="597" w:author="Gus Hinestrosa" w:date="2018-09-08T17:44:00Z">
        <w:r w:rsidR="00D6304C" w:rsidRPr="00F92245" w:rsidDel="00F17DD2">
          <w:delText>s</w:delText>
        </w:r>
      </w:del>
      <w:r w:rsidR="00D6304C" w:rsidRPr="00F92245">
        <w:t xml:space="preserve"> a strong imprint of </w:t>
      </w:r>
      <w:ins w:id="598" w:author="Gus Hinestrosa" w:date="2018-09-14T13:47:00Z">
        <w:r w:rsidR="00382F27">
          <w:t xml:space="preserve">the </w:t>
        </w:r>
      </w:ins>
      <w:r w:rsidR="000A61EE">
        <w:t xml:space="preserve">trends </w:t>
      </w:r>
      <w:del w:id="599" w:author="Gus Hinestrosa" w:date="2018-09-14T13:48:00Z">
        <w:r w:rsidR="000A61EE" w:rsidDel="00382F27">
          <w:delText>in</w:delText>
        </w:r>
      </w:del>
      <w:ins w:id="600" w:author="Gus Hinestrosa" w:date="2018-09-14T13:48:00Z">
        <w:r w:rsidR="00382F27">
          <w:t>of</w:t>
        </w:r>
      </w:ins>
      <w:r w:rsidR="000A61EE">
        <w:t xml:space="preserve"> </w:t>
      </w:r>
      <w:r w:rsidR="00D6304C" w:rsidRPr="00F92245">
        <w:t xml:space="preserve">the </w:t>
      </w:r>
      <w:r w:rsidRPr="00F92245">
        <w:t xml:space="preserve">northern, southern, and southern-central </w:t>
      </w:r>
      <w:r w:rsidR="000A61EE">
        <w:t>sub-regions.</w:t>
      </w:r>
      <w:r w:rsidRPr="00F92245">
        <w:t xml:space="preserve"> Two </w:t>
      </w:r>
      <w:del w:id="601" w:author="Gus Hinestrosa" w:date="2018-09-08T17:44:00Z">
        <w:r w:rsidRPr="00F92245" w:rsidDel="00F17DD2">
          <w:delText xml:space="preserve">flooding </w:delText>
        </w:r>
      </w:del>
      <w:ins w:id="602" w:author="Gus Hinestrosa" w:date="2018-09-19T16:29:00Z">
        <w:r w:rsidR="0098781C">
          <w:t>periods</w:t>
        </w:r>
      </w:ins>
      <w:ins w:id="603" w:author="Gus Hinestrosa" w:date="2018-09-08T17:44:00Z">
        <w:r w:rsidR="00F17DD2">
          <w:t xml:space="preserve"> of </w:t>
        </w:r>
      </w:ins>
      <w:ins w:id="604" w:author="Gus Hinestrosa" w:date="2018-09-19T16:30:00Z">
        <w:r w:rsidR="0098781C">
          <w:t>rapid</w:t>
        </w:r>
      </w:ins>
      <w:ins w:id="605" w:author="Gus Hinestrosa" w:date="2018-09-08T17:44:00Z">
        <w:r w:rsidR="00F17DD2">
          <w:t xml:space="preserve"> addition of flooded area</w:t>
        </w:r>
        <w:r w:rsidR="00F17DD2" w:rsidRPr="00F92245">
          <w:t xml:space="preserve"> </w:t>
        </w:r>
      </w:ins>
      <w:del w:id="606" w:author="Gus Hinestrosa" w:date="2018-09-08T17:45:00Z">
        <w:r w:rsidRPr="00F92245" w:rsidDel="00F17DD2">
          <w:delText xml:space="preserve">peaks </w:delText>
        </w:r>
      </w:del>
      <w:r w:rsidRPr="00F92245">
        <w:t xml:space="preserve">are seen at </w:t>
      </w:r>
      <w:del w:id="607" w:author="Gus Hinestrosa" w:date="2018-09-14T14:22:00Z">
        <w:r w:rsidRPr="00F92245" w:rsidDel="006C0FD4">
          <w:delText xml:space="preserve">50 </w:delText>
        </w:r>
      </w:del>
      <w:ins w:id="608" w:author="Gus Hinestrosa" w:date="2018-09-14T14:22:00Z">
        <w:r w:rsidR="006C0FD4">
          <w:t>65</w:t>
        </w:r>
        <w:r w:rsidR="006C0FD4" w:rsidRPr="00F92245">
          <w:t xml:space="preserve"> </w:t>
        </w:r>
      </w:ins>
      <w:r w:rsidRPr="00F92245">
        <w:t>m (</w:t>
      </w:r>
      <w:ins w:id="609" w:author="Gus Hinestrosa" w:date="2018-09-14T13:49:00Z">
        <w:r w:rsidR="00382F27">
          <w:t xml:space="preserve">ca </w:t>
        </w:r>
      </w:ins>
      <w:del w:id="610" w:author="Gus Hinestrosa" w:date="2018-09-14T13:49:00Z">
        <w:r w:rsidRPr="00F92245" w:rsidDel="00382F27">
          <w:delText xml:space="preserve">ca. </w:delText>
        </w:r>
      </w:del>
      <w:r w:rsidRPr="00F92245">
        <w:t>12</w:t>
      </w:r>
      <w:ins w:id="611" w:author="Gus Hinestrosa" w:date="2018-09-14T13:49:00Z">
        <w:r w:rsidR="00382F27">
          <w:t>–13</w:t>
        </w:r>
      </w:ins>
      <w:r w:rsidRPr="00F92245">
        <w:t xml:space="preserve"> </w:t>
      </w:r>
      <w:proofErr w:type="spellStart"/>
      <w:r w:rsidRPr="00F92245">
        <w:t>ka</w:t>
      </w:r>
      <w:proofErr w:type="spellEnd"/>
      <w:r w:rsidRPr="00F92245">
        <w:t xml:space="preserve"> BP) and </w:t>
      </w:r>
      <w:del w:id="612" w:author="Gus Hinestrosa" w:date="2018-09-14T14:22:00Z">
        <w:r w:rsidRPr="00F92245" w:rsidDel="006C0FD4">
          <w:delText xml:space="preserve">20 </w:delText>
        </w:r>
      </w:del>
      <w:ins w:id="613" w:author="Gus Hinestrosa" w:date="2018-09-14T14:22:00Z">
        <w:r w:rsidR="006C0FD4" w:rsidRPr="00F92245">
          <w:t>2</w:t>
        </w:r>
        <w:r w:rsidR="006C0FD4">
          <w:t>5</w:t>
        </w:r>
        <w:r w:rsidR="006C0FD4" w:rsidRPr="00F92245">
          <w:t xml:space="preserve"> </w:t>
        </w:r>
      </w:ins>
      <w:r w:rsidRPr="00F92245">
        <w:t xml:space="preserve">m (ca. 9 </w:t>
      </w:r>
      <w:proofErr w:type="spellStart"/>
      <w:r w:rsidRPr="00F92245">
        <w:t>ka</w:t>
      </w:r>
      <w:proofErr w:type="spellEnd"/>
      <w:r w:rsidRPr="00F92245">
        <w:t xml:space="preserve"> BP)</w:t>
      </w:r>
      <w:ins w:id="614" w:author="Gus Hinestrosa" w:date="2018-09-08T17:45:00Z">
        <w:r w:rsidR="00F17DD2">
          <w:t>, with</w:t>
        </w:r>
        <w:r w:rsidR="005552D1">
          <w:t xml:space="preserve"> </w:t>
        </w:r>
      </w:ins>
      <w:ins w:id="615" w:author="Gus Hinestrosa" w:date="2018-09-08T17:55:00Z">
        <w:r w:rsidR="0098781C">
          <w:t>moderate and large values of added flooded area</w:t>
        </w:r>
      </w:ins>
      <w:ins w:id="616" w:author="Gus Hinestrosa" w:date="2018-09-08T17:45:00Z">
        <w:r w:rsidR="005552D1">
          <w:t xml:space="preserve">, </w:t>
        </w:r>
      </w:ins>
      <w:ins w:id="617" w:author="Gus Hinestrosa" w:date="2018-09-08T17:55:00Z">
        <w:r w:rsidR="00482314">
          <w:t>respectively</w:t>
        </w:r>
      </w:ins>
      <w:ins w:id="618" w:author="Gus Hinestrosa" w:date="2018-09-08T17:49:00Z">
        <w:r w:rsidR="005552D1">
          <w:t xml:space="preserve"> </w:t>
        </w:r>
      </w:ins>
      <w:del w:id="619" w:author="Gus Hinestrosa" w:date="2018-09-08T17:45:00Z">
        <w:r w:rsidRPr="00F92245" w:rsidDel="00F17DD2">
          <w:delText>, t</w:delText>
        </w:r>
      </w:del>
      <w:del w:id="620" w:author="Gus Hinestrosa" w:date="2018-09-08T17:48:00Z">
        <w:r w:rsidRPr="00F92245" w:rsidDel="005552D1">
          <w:delText>he latter constitut</w:delText>
        </w:r>
      </w:del>
      <w:del w:id="621" w:author="Gus Hinestrosa" w:date="2018-09-08T17:45:00Z">
        <w:r w:rsidRPr="00F92245" w:rsidDel="00F17DD2">
          <w:delText>ing</w:delText>
        </w:r>
      </w:del>
      <w:del w:id="622" w:author="Gus Hinestrosa" w:date="2018-09-08T17:48:00Z">
        <w:r w:rsidRPr="00F92245" w:rsidDel="005552D1">
          <w:delText xml:space="preserve"> the highest flooding rate</w:delText>
        </w:r>
      </w:del>
      <w:del w:id="623" w:author="Gus Hinestrosa" w:date="2018-09-08T17:49:00Z">
        <w:r w:rsidRPr="00F92245" w:rsidDel="005552D1">
          <w:delText xml:space="preserve"> </w:delText>
        </w:r>
      </w:del>
      <w:r w:rsidRPr="00F92245">
        <w:t>(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624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625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216FF6">
        <w:t>-</w:t>
      </w:r>
      <w:del w:id="626" w:author="Gus Hinestrosa" w:date="2018-09-14T14:22:00Z">
        <w:r w:rsidR="00216FF6" w:rsidDel="006C0FD4">
          <w:delText>C</w:delText>
        </w:r>
      </w:del>
      <w:ins w:id="627" w:author="Gus Hinestrosa" w:date="2018-09-14T14:22:00Z">
        <w:r w:rsidR="00D80D4E">
          <w:t>C</w:t>
        </w:r>
      </w:ins>
      <w:ins w:id="628" w:author="Gus Hinestrosa" w:date="2018-09-19T11:50:00Z">
        <w:r w:rsidR="00D80D4E">
          <w:t>, -D</w:t>
        </w:r>
      </w:ins>
      <w:r w:rsidR="00CD12D6" w:rsidRPr="00F92245">
        <w:t xml:space="preserve">). </w:t>
      </w:r>
      <w:r w:rsidRPr="00F92245">
        <w:t xml:space="preserve">However, the curves for the individual </w:t>
      </w:r>
      <w:r w:rsidR="007C21C1">
        <w:t>sub-</w:t>
      </w:r>
      <w:r w:rsidRPr="00F92245">
        <w:t xml:space="preserve">regions reveal contrasting </w:t>
      </w:r>
      <w:del w:id="629" w:author="Gus Hinestrosa" w:date="2018-09-19T16:33:00Z">
        <w:r w:rsidRPr="00F92245" w:rsidDel="009D1E1F">
          <w:delText>behaviours</w:delText>
        </w:r>
      </w:del>
      <w:ins w:id="630" w:author="Gus Hinestrosa" w:date="2018-09-19T16:33:00Z">
        <w:r w:rsidR="009D1E1F">
          <w:t>patterns</w:t>
        </w:r>
      </w:ins>
      <w:r w:rsidRPr="00F92245">
        <w:t xml:space="preserve">: the southern-central GBR saw an earlier increase in the </w:t>
      </w:r>
      <w:ins w:id="631" w:author="Gus Hinestrosa" w:date="2018-09-14T14:26:00Z">
        <w:r w:rsidR="001D65A4">
          <w:t xml:space="preserve">flooding magnitude and rate </w:t>
        </w:r>
      </w:ins>
      <w:del w:id="632" w:author="Gus Hinestrosa" w:date="2018-09-14T14:23:00Z">
        <w:r w:rsidRPr="00F92245" w:rsidDel="006C0FD4">
          <w:delText>flooding</w:delText>
        </w:r>
      </w:del>
      <w:del w:id="633" w:author="Gus Hinestrosa" w:date="2018-09-14T14:22:00Z">
        <w:r w:rsidRPr="00F92245" w:rsidDel="006C0FD4">
          <w:delText xml:space="preserve"> rate </w:delText>
        </w:r>
      </w:del>
      <w:r w:rsidRPr="00F92245">
        <w:t>when sea</w:t>
      </w:r>
      <w:r w:rsidR="009A38B3" w:rsidRPr="00F92245">
        <w:t xml:space="preserve"> </w:t>
      </w:r>
      <w:r w:rsidRPr="00F92245">
        <w:t xml:space="preserve">level </w:t>
      </w:r>
      <w:r w:rsidR="007C21C1">
        <w:t xml:space="preserve">reached </w:t>
      </w:r>
      <w:r w:rsidRPr="00F92245">
        <w:t xml:space="preserve">the </w:t>
      </w:r>
      <w:ins w:id="634" w:author="Gus Hinestrosa" w:date="2018-09-14T14:25:00Z">
        <w:r w:rsidR="001D65A4">
          <w:t>7</w:t>
        </w:r>
      </w:ins>
      <w:del w:id="635" w:author="Gus Hinestrosa" w:date="2018-09-14T14:25:00Z">
        <w:r w:rsidRPr="00F92245" w:rsidDel="001D65A4">
          <w:delText>8</w:delText>
        </w:r>
      </w:del>
      <w:r w:rsidRPr="00F92245">
        <w:t>0–</w:t>
      </w:r>
      <w:ins w:id="636" w:author="Gus Hinestrosa" w:date="2018-09-14T14:25:00Z">
        <w:r w:rsidR="001D65A4">
          <w:t>8</w:t>
        </w:r>
      </w:ins>
      <w:del w:id="637" w:author="Gus Hinestrosa" w:date="2018-09-14T14:25:00Z">
        <w:r w:rsidRPr="00F92245" w:rsidDel="001D65A4">
          <w:delText>9</w:delText>
        </w:r>
      </w:del>
      <w:r w:rsidRPr="00F92245">
        <w:t>0 m mark (ca. 1</w:t>
      </w:r>
      <w:ins w:id="638" w:author="Gus Hinestrosa" w:date="2018-09-14T14:24:00Z">
        <w:r w:rsidR="001D65A4">
          <w:t>3</w:t>
        </w:r>
      </w:ins>
      <w:del w:id="639" w:author="Gus Hinestrosa" w:date="2018-09-14T14:24:00Z">
        <w:r w:rsidRPr="00F92245" w:rsidDel="001D65A4">
          <w:delText>5</w:delText>
        </w:r>
      </w:del>
      <w:r w:rsidRPr="00F92245">
        <w:t xml:space="preserve"> to 1</w:t>
      </w:r>
      <w:del w:id="640" w:author="Gus Hinestrosa" w:date="2018-09-14T14:24:00Z">
        <w:r w:rsidRPr="00F92245" w:rsidDel="001D65A4">
          <w:delText>6</w:delText>
        </w:r>
      </w:del>
      <w:ins w:id="641" w:author="Gus Hinestrosa" w:date="2018-09-14T14:24:00Z">
        <w:r w:rsidR="001D65A4">
          <w:t>4</w:t>
        </w:r>
      </w:ins>
      <w:r w:rsidRPr="00F92245">
        <w:t xml:space="preserve"> </w:t>
      </w:r>
      <w:proofErr w:type="spellStart"/>
      <w:r w:rsidRPr="00F92245">
        <w:t>ka</w:t>
      </w:r>
      <w:proofErr w:type="spellEnd"/>
      <w:r w:rsidRPr="00F92245">
        <w:t xml:space="preserve"> BP), sustain</w:t>
      </w:r>
      <w:r w:rsidR="008C0665" w:rsidRPr="00F92245">
        <w:t>ing</w:t>
      </w:r>
      <w:r w:rsidRPr="00F92245">
        <w:t xml:space="preserve"> these high values until the highstand. </w:t>
      </w:r>
      <w:r w:rsidR="009A38B3" w:rsidRPr="00F92245">
        <w:t>In c</w:t>
      </w:r>
      <w:r w:rsidRPr="00F92245">
        <w:t xml:space="preserve">ontrast, the narrower shelf at the northern and southern GBR did not see an </w:t>
      </w:r>
      <w:r w:rsidR="00AD2A9D" w:rsidRPr="00F92245">
        <w:t xml:space="preserve">increase </w:t>
      </w:r>
      <w:del w:id="642" w:author="Gus Hinestrosa" w:date="2018-09-14T14:26:00Z">
        <w:r w:rsidR="00AD2A9D" w:rsidRPr="00F92245" w:rsidDel="001D65A4">
          <w:delText xml:space="preserve">in </w:delText>
        </w:r>
      </w:del>
      <w:ins w:id="643" w:author="Gus Hinestrosa" w:date="2018-09-14T14:26:00Z">
        <w:r w:rsidR="001D65A4">
          <w:t>the</w:t>
        </w:r>
        <w:r w:rsidR="001D65A4" w:rsidRPr="00F92245">
          <w:t xml:space="preserve"> </w:t>
        </w:r>
      </w:ins>
      <w:r w:rsidRPr="00F92245">
        <w:t xml:space="preserve">flooding </w:t>
      </w:r>
      <w:del w:id="644" w:author="Gus Hinestrosa" w:date="2018-09-14T14:26:00Z">
        <w:r w:rsidR="00AD2A9D" w:rsidRPr="00F92245" w:rsidDel="001D65A4">
          <w:delText>rate</w:delText>
        </w:r>
      </w:del>
      <w:ins w:id="645" w:author="Gus Hinestrosa" w:date="2018-09-14T14:26:00Z">
        <w:r w:rsidR="001D65A4">
          <w:t>magnitude and rate</w:t>
        </w:r>
      </w:ins>
      <w:r w:rsidR="00AD2A9D" w:rsidRPr="00F92245">
        <w:t xml:space="preserve"> </w:t>
      </w:r>
      <w:r w:rsidRPr="00F92245">
        <w:t>until sea</w:t>
      </w:r>
      <w:r w:rsidR="009A38B3" w:rsidRPr="00F92245">
        <w:t xml:space="preserve"> </w:t>
      </w:r>
      <w:r w:rsidRPr="00F92245">
        <w:t xml:space="preserve">level </w:t>
      </w:r>
      <w:r w:rsidR="00066B05" w:rsidRPr="00F92245">
        <w:t xml:space="preserve">surpassed the </w:t>
      </w:r>
      <w:proofErr w:type="gramStart"/>
      <w:r w:rsidRPr="00F92245">
        <w:t>40 m</w:t>
      </w:r>
      <w:proofErr w:type="gramEnd"/>
      <w:r w:rsidRPr="00F92245">
        <w:t xml:space="preserve"> </w:t>
      </w:r>
      <w:ins w:id="646" w:author="Gus Hinestrosa" w:date="2018-09-12T14:39:00Z">
        <w:r w:rsidR="007B25E1">
          <w:t xml:space="preserve">mark </w:t>
        </w:r>
      </w:ins>
      <w:r w:rsidRPr="00F92245">
        <w:t>(</w:t>
      </w:r>
      <w:del w:id="647" w:author="Gus Hinestrosa" w:date="2018-09-14T14:25:00Z">
        <w:r w:rsidRPr="00F92245" w:rsidDel="001D65A4">
          <w:delText>ca.</w:delText>
        </w:r>
      </w:del>
      <w:ins w:id="648" w:author="Gus Hinestrosa" w:date="2018-09-14T14:25:00Z">
        <w:r w:rsidR="001D65A4">
          <w:t>after</w:t>
        </w:r>
      </w:ins>
      <w:r w:rsidRPr="00F92245">
        <w:t xml:space="preserve"> 11 </w:t>
      </w:r>
      <w:proofErr w:type="spellStart"/>
      <w:r w:rsidRPr="00F92245">
        <w:t>ka</w:t>
      </w:r>
      <w:proofErr w:type="spellEnd"/>
      <w:r w:rsidRPr="00F92245">
        <w:t xml:space="preserve"> BP</w:t>
      </w:r>
      <w:r w:rsidR="00066B05" w:rsidRPr="00F92245">
        <w:t>)</w:t>
      </w:r>
      <w:r w:rsidRPr="00F92245">
        <w:t>.</w:t>
      </w:r>
    </w:p>
    <w:p w14:paraId="57920893" w14:textId="355E97F4" w:rsidR="007A68F4" w:rsidRPr="00F92245" w:rsidRDefault="004C5D9B">
      <w:pPr>
        <w:spacing w:before="180" w:after="180" w:line="480" w:lineRule="auto"/>
      </w:pPr>
      <w:r w:rsidRPr="00F92245">
        <w:t xml:space="preserve">At the </w:t>
      </w:r>
      <w:r w:rsidR="00A403FE">
        <w:t>shelf</w:t>
      </w:r>
      <w:ins w:id="649" w:author="Gus Hinestrosa" w:date="2018-09-08T20:47:00Z">
        <w:r w:rsidR="002E790C">
          <w:t xml:space="preserve"> margin</w:t>
        </w:r>
      </w:ins>
      <w:del w:id="650" w:author="Gus Hinestrosa" w:date="2018-09-08T20:47:00Z">
        <w:r w:rsidR="00A403FE" w:rsidDel="002E790C">
          <w:delText>-edge</w:delText>
        </w:r>
      </w:del>
      <w:r w:rsidRPr="00F92245">
        <w:t xml:space="preserve">, due to the deeper bathymetry, </w:t>
      </w:r>
      <w:r w:rsidR="007251BB">
        <w:t xml:space="preserve">local </w:t>
      </w:r>
      <w:r w:rsidRPr="00F92245">
        <w:t>flooding occurred earlier, with 5</w:t>
      </w:r>
      <w:r w:rsidR="00E71B40" w:rsidRPr="00F92245">
        <w:t>0</w:t>
      </w:r>
      <w:r w:rsidRPr="00F92245">
        <w:t xml:space="preserve">% of the </w:t>
      </w:r>
      <w:ins w:id="651" w:author="Gus Hinestrosa" w:date="2018-09-08T20:47:00Z">
        <w:r w:rsidR="002E790C">
          <w:t xml:space="preserve">areas at the </w:t>
        </w:r>
      </w:ins>
      <w:r w:rsidRPr="00F92245">
        <w:t>shelf</w:t>
      </w:r>
      <w:del w:id="652" w:author="Gus Hinestrosa" w:date="2018-09-08T20:47:00Z">
        <w:r w:rsidRPr="00F92245" w:rsidDel="002E790C">
          <w:delText>-edge</w:delText>
        </w:r>
      </w:del>
      <w:r w:rsidRPr="00F92245">
        <w:t xml:space="preserve"> </w:t>
      </w:r>
      <w:del w:id="653" w:author="Gus Hinestrosa" w:date="2018-09-08T20:47:00Z">
        <w:r w:rsidRPr="00F92245" w:rsidDel="002E790C">
          <w:delText xml:space="preserve">area </w:delText>
        </w:r>
      </w:del>
      <w:ins w:id="654" w:author="Gus Hinestrosa" w:date="2018-09-08T20:47:00Z">
        <w:r w:rsidR="002E790C">
          <w:t>margin</w:t>
        </w:r>
        <w:r w:rsidR="002E790C" w:rsidRPr="00F92245">
          <w:t xml:space="preserve"> </w:t>
        </w:r>
      </w:ins>
      <w:r w:rsidRPr="00F92245">
        <w:t>flooded when sea</w:t>
      </w:r>
      <w:r w:rsidR="00AD2A9D" w:rsidRPr="00F92245">
        <w:t xml:space="preserve"> </w:t>
      </w:r>
      <w:r w:rsidRPr="00F92245">
        <w:t xml:space="preserve">level reached </w:t>
      </w:r>
      <w:ins w:id="655" w:author="Gus Hinestrosa" w:date="2018-09-14T14:27:00Z">
        <w:r w:rsidR="001D65A4">
          <w:t>8</w:t>
        </w:r>
      </w:ins>
      <w:del w:id="656" w:author="Gus Hinestrosa" w:date="2018-09-14T14:27:00Z">
        <w:r w:rsidRPr="00F92245" w:rsidDel="001D65A4">
          <w:delText>7</w:delText>
        </w:r>
      </w:del>
      <w:r w:rsidRPr="00F92245">
        <w:t>0–</w:t>
      </w:r>
      <w:ins w:id="657" w:author="Gus Hinestrosa" w:date="2018-09-14T14:27:00Z">
        <w:r w:rsidR="001D65A4">
          <w:t>9</w:t>
        </w:r>
      </w:ins>
      <w:del w:id="658" w:author="Gus Hinestrosa" w:date="2018-09-14T14:27:00Z">
        <w:r w:rsidRPr="00F92245" w:rsidDel="001D65A4">
          <w:delText>8</w:delText>
        </w:r>
      </w:del>
      <w:r w:rsidRPr="00F92245">
        <w:t xml:space="preserve">0 m (ca. 14 </w:t>
      </w:r>
      <w:proofErr w:type="spellStart"/>
      <w:r w:rsidRPr="00F92245">
        <w:t>ka</w:t>
      </w:r>
      <w:proofErr w:type="spellEnd"/>
      <w:r w:rsidRPr="00F92245">
        <w:t xml:space="preserve"> BP). The northern-</w:t>
      </w:r>
      <w:r w:rsidR="002F098C" w:rsidRPr="00F92245">
        <w:t>central GBR</w:t>
      </w:r>
      <w:r w:rsidRPr="00F92245">
        <w:t xml:space="preserve"> and southern-central </w:t>
      </w:r>
      <w:r w:rsidR="002F098C" w:rsidRPr="00F92245">
        <w:t xml:space="preserve">GBR </w:t>
      </w:r>
      <w:r w:rsidR="007C21C1">
        <w:t>sub-</w:t>
      </w:r>
      <w:r w:rsidRPr="00F92245">
        <w:t xml:space="preserve">regions show patterns </w:t>
      </w:r>
      <w:r w:rsidR="006D77E8">
        <w:t xml:space="preserve">analogous to </w:t>
      </w:r>
      <w:r w:rsidRPr="00F92245">
        <w:t>that of the GBR shelf</w:t>
      </w:r>
      <w:ins w:id="659" w:author="Gus Hinestrosa" w:date="2018-09-08T20:47:00Z">
        <w:r w:rsidR="002E790C">
          <w:t xml:space="preserve"> margin</w:t>
        </w:r>
      </w:ins>
      <w:del w:id="660" w:author="Gus Hinestrosa" w:date="2018-09-08T20:47:00Z">
        <w:r w:rsidRPr="00F92245" w:rsidDel="002E790C">
          <w:delText>-edge</w:delText>
        </w:r>
      </w:del>
      <w:r w:rsidR="006D77E8">
        <w:t xml:space="preserve"> as a whole</w:t>
      </w:r>
      <w:r w:rsidRPr="00F92245">
        <w:t xml:space="preserve">. The northern and southern GBR </w:t>
      </w:r>
      <w:ins w:id="661" w:author="Gus Hinestrosa" w:date="2018-09-08T19:38:00Z">
        <w:r w:rsidR="002E790C">
          <w:t>shelf margin</w:t>
        </w:r>
        <w:r w:rsidR="00532B9F">
          <w:t xml:space="preserve"> sub-</w:t>
        </w:r>
      </w:ins>
      <w:del w:id="662" w:author="Gus Hinestrosa" w:date="2018-09-08T19:38:00Z">
        <w:r w:rsidRPr="00F92245" w:rsidDel="00532B9F">
          <w:delText xml:space="preserve">shelf-edge </w:delText>
        </w:r>
      </w:del>
      <w:r w:rsidRPr="00F92245">
        <w:t xml:space="preserve">regions flooded later, and exhibit flooding </w:t>
      </w:r>
      <w:del w:id="663" w:author="Gus Hinestrosa" w:date="2018-09-14T14:28:00Z">
        <w:r w:rsidRPr="00F92245" w:rsidDel="001D65A4">
          <w:delText xml:space="preserve">rate </w:delText>
        </w:r>
      </w:del>
      <w:ins w:id="664" w:author="Gus Hinestrosa" w:date="2018-09-14T14:28:00Z">
        <w:r w:rsidR="001D65A4">
          <w:t xml:space="preserve">magnitude </w:t>
        </w:r>
      </w:ins>
      <w:r w:rsidRPr="00F92245">
        <w:t xml:space="preserve">maxima that are </w:t>
      </w:r>
      <w:ins w:id="665" w:author="Gus Hinestrosa" w:date="2018-09-14T14:28:00Z">
        <w:r w:rsidR="001D65A4">
          <w:t xml:space="preserve">mainly </w:t>
        </w:r>
      </w:ins>
      <w:r w:rsidRPr="00F92245">
        <w:t>out of phase with both the whole and the central GBR shelf</w:t>
      </w:r>
      <w:ins w:id="666" w:author="Gus Hinestrosa" w:date="2018-09-08T20:48:00Z">
        <w:r w:rsidR="002E790C">
          <w:t xml:space="preserve"> margin</w:t>
        </w:r>
      </w:ins>
      <w:del w:id="667" w:author="Gus Hinestrosa" w:date="2018-09-08T20:48:00Z">
        <w:r w:rsidRPr="00F92245" w:rsidDel="002E790C">
          <w:delText>-edge</w:delText>
        </w:r>
      </w:del>
      <w:r w:rsidRPr="00F92245">
        <w:t xml:space="preserve"> flooding curves (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668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669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216FF6">
        <w:t>-</w:t>
      </w:r>
      <w:del w:id="670" w:author="Gus Hinestrosa" w:date="2018-09-14T14:28:00Z">
        <w:r w:rsidR="00216FF6" w:rsidDel="001D65A4">
          <w:delText>E</w:delText>
        </w:r>
      </w:del>
      <w:ins w:id="671" w:author="Gus Hinestrosa" w:date="2018-09-19T11:51:00Z">
        <w:r w:rsidR="00D80D4E">
          <w:t xml:space="preserve">B, -C, -D vs. </w:t>
        </w:r>
        <w:r w:rsidR="00D80D4E">
          <w:fldChar w:fldCharType="begin"/>
        </w:r>
        <w:r w:rsidR="00D80D4E">
          <w:instrText xml:space="preserve"> REF _Ref495155126 \h </w:instrText>
        </w:r>
      </w:ins>
      <w:r w:rsidR="00D80D4E">
        <w:fldChar w:fldCharType="separate"/>
      </w:r>
      <w:ins w:id="672" w:author="Gus Hinestrosa" w:date="2018-09-19T11:51:00Z">
        <w:r w:rsidR="00D80D4E" w:rsidRPr="00F92245">
          <w:t xml:space="preserve">Figure </w:t>
        </w:r>
        <w:r w:rsidR="00D80D4E">
          <w:rPr>
            <w:noProof/>
          </w:rPr>
          <w:t>3</w:t>
        </w:r>
        <w:r w:rsidR="00D80D4E">
          <w:fldChar w:fldCharType="end"/>
        </w:r>
        <w:r w:rsidR="00D80D4E">
          <w:t>-F, -G, -H</w:t>
        </w:r>
      </w:ins>
      <w:del w:id="673" w:author="Gus Hinestrosa" w:date="2018-09-19T11:51:00Z">
        <w:r w:rsidR="00216FF6" w:rsidDel="00D80D4E">
          <w:delText xml:space="preserve">, </w:delText>
        </w:r>
        <w:r w:rsidR="00CE7B0F" w:rsidDel="00D80D4E">
          <w:delText>3</w:delText>
        </w:r>
        <w:r w:rsidR="00216FF6" w:rsidDel="00D80D4E">
          <w:delText>-</w:delText>
        </w:r>
      </w:del>
      <w:del w:id="674" w:author="Gus Hinestrosa" w:date="2018-09-14T14:28:00Z">
        <w:r w:rsidR="00216FF6" w:rsidDel="001D65A4">
          <w:delText>F</w:delText>
        </w:r>
      </w:del>
      <w:del w:id="675" w:author="Gus Hinestrosa" w:date="2018-09-19T11:51:00Z">
        <w:r w:rsidRPr="00F92245" w:rsidDel="00D80D4E">
          <w:delText>)</w:delText>
        </w:r>
      </w:del>
      <w:ins w:id="676" w:author="Gus Hinestrosa" w:date="2018-09-19T11:51:00Z">
        <w:r w:rsidR="00D80D4E">
          <w:t>)</w:t>
        </w:r>
      </w:ins>
      <w:r w:rsidRPr="00F92245">
        <w:t>.</w:t>
      </w:r>
    </w:p>
    <w:p w14:paraId="185FDE13" w14:textId="4143DBD2" w:rsidR="007A68F4" w:rsidRPr="00F92245" w:rsidRDefault="004C5D9B">
      <w:pPr>
        <w:spacing w:before="180" w:after="180" w:line="480" w:lineRule="auto"/>
      </w:pPr>
      <w:r w:rsidRPr="00F92245">
        <w:t>In general, the coastline length increased steadily since the LGM along the entire GBR</w:t>
      </w:r>
      <w:r w:rsidR="006D77E8">
        <w:t xml:space="preserve"> (</w:t>
      </w:r>
      <w:r w:rsidR="006D77E8">
        <w:fldChar w:fldCharType="begin"/>
      </w:r>
      <w:r w:rsidR="006D77E8">
        <w:instrText xml:space="preserve"> REF _Ref495155126 \h </w:instrText>
      </w:r>
      <w:r w:rsidR="006D77E8">
        <w:fldChar w:fldCharType="separate"/>
      </w:r>
      <w:ins w:id="677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678" w:author="Gus Hinestrosa" w:date="2018-09-15T20:33:00Z">
        <w:r w:rsidR="006D77E8" w:rsidRPr="00F92245" w:rsidDel="0025457B">
          <w:delText xml:space="preserve">Figure </w:delText>
        </w:r>
        <w:r w:rsidR="006D77E8" w:rsidDel="0025457B">
          <w:rPr>
            <w:noProof/>
          </w:rPr>
          <w:delText>3</w:delText>
        </w:r>
      </w:del>
      <w:r w:rsidR="006D77E8">
        <w:fldChar w:fldCharType="end"/>
      </w:r>
      <w:r w:rsidR="006D77E8">
        <w:t>-</w:t>
      </w:r>
      <w:del w:id="679" w:author="Gus Hinestrosa" w:date="2018-09-19T11:52:00Z">
        <w:r w:rsidR="006D77E8" w:rsidDel="00D80D4E">
          <w:delText>D</w:delText>
        </w:r>
      </w:del>
      <w:ins w:id="680" w:author="Gus Hinestrosa" w:date="2018-09-19T11:52:00Z">
        <w:r w:rsidR="00D80D4E">
          <w:t>E</w:t>
        </w:r>
      </w:ins>
      <w:r w:rsidR="006D77E8">
        <w:t>)</w:t>
      </w:r>
      <w:r w:rsidRPr="00F92245">
        <w:t xml:space="preserve">, reaching a maximum </w:t>
      </w:r>
      <w:r w:rsidR="002F098C" w:rsidRPr="00F92245">
        <w:t xml:space="preserve">of </w:t>
      </w:r>
      <w:r w:rsidR="003041BA" w:rsidRPr="00F92245">
        <w:t>ca. 45,000</w:t>
      </w:r>
      <w:r w:rsidR="002F098C" w:rsidRPr="00F92245">
        <w:t xml:space="preserve"> km </w:t>
      </w:r>
      <w:r w:rsidRPr="00F92245">
        <w:t>during the mid-</w:t>
      </w:r>
      <w:r w:rsidR="00BE2E8A">
        <w:t>postglacial</w:t>
      </w:r>
      <w:ins w:id="681" w:author="Gus Hinestrosa" w:date="2018-09-14T14:29:00Z">
        <w:r w:rsidR="001D65A4">
          <w:t xml:space="preserve">, after </w:t>
        </w:r>
      </w:ins>
      <w:del w:id="682" w:author="Gus Hinestrosa" w:date="2018-09-14T14:29:00Z">
        <w:r w:rsidR="00BE2E8A" w:rsidRPr="00F92245" w:rsidDel="001D65A4">
          <w:delText xml:space="preserve"> </w:delText>
        </w:r>
        <w:r w:rsidR="002F098C" w:rsidRPr="00F92245" w:rsidDel="001D65A4">
          <w:delText xml:space="preserve">at </w:delText>
        </w:r>
      </w:del>
      <w:r w:rsidR="002F098C" w:rsidRPr="00F92245">
        <w:t xml:space="preserve">10 </w:t>
      </w:r>
      <w:proofErr w:type="spellStart"/>
      <w:r w:rsidR="002F098C" w:rsidRPr="00F92245">
        <w:t>ka</w:t>
      </w:r>
      <w:proofErr w:type="spellEnd"/>
      <w:r w:rsidRPr="00F92245">
        <w:t xml:space="preserve"> (</w:t>
      </w:r>
      <w:ins w:id="683" w:author="Gus Hinestrosa" w:date="2018-09-14T14:29:00Z">
        <w:r w:rsidR="001D65A4">
          <w:t xml:space="preserve">ca </w:t>
        </w:r>
      </w:ins>
      <w:r w:rsidRPr="00F92245">
        <w:t>40</w:t>
      </w:r>
      <w:ins w:id="684" w:author="Gus Hinestrosa" w:date="2018-09-14T14:29:00Z">
        <w:r w:rsidR="001D65A4">
          <w:t xml:space="preserve"> </w:t>
        </w:r>
      </w:ins>
      <w:del w:id="685" w:author="Gus Hinestrosa" w:date="2018-09-14T14:29:00Z">
        <w:r w:rsidRPr="00F92245" w:rsidDel="001D65A4">
          <w:delText xml:space="preserve">–50 </w:delText>
        </w:r>
      </w:del>
      <w:r w:rsidRPr="00F92245">
        <w:t>m) and then decreas</w:t>
      </w:r>
      <w:r w:rsidR="00E20633">
        <w:t>ed</w:t>
      </w:r>
      <w:r w:rsidRPr="00F92245">
        <w:t xml:space="preserve"> to </w:t>
      </w:r>
      <w:r w:rsidR="002F098C" w:rsidRPr="00F92245">
        <w:t xml:space="preserve">a </w:t>
      </w:r>
      <w:r w:rsidRPr="00F92245">
        <w:t>lower value</w:t>
      </w:r>
      <w:r w:rsidR="002F098C" w:rsidRPr="00F92245">
        <w:t xml:space="preserve"> of </w:t>
      </w:r>
      <w:r w:rsidR="003041BA" w:rsidRPr="00F92245">
        <w:t>ca. 15,000</w:t>
      </w:r>
      <w:r w:rsidR="002F098C" w:rsidRPr="00F92245">
        <w:t xml:space="preserve"> km</w:t>
      </w:r>
      <w:r w:rsidRPr="00F92245">
        <w:t xml:space="preserve"> as</w:t>
      </w:r>
      <w:r w:rsidR="007C21C1">
        <w:t xml:space="preserve"> the</w:t>
      </w:r>
      <w:r w:rsidRPr="00F92245">
        <w:t xml:space="preserve"> sea</w:t>
      </w:r>
      <w:r w:rsidR="002F098C" w:rsidRPr="00F92245">
        <w:t xml:space="preserve"> </w:t>
      </w:r>
      <w:r w:rsidRPr="00F92245">
        <w:t>level approach</w:t>
      </w:r>
      <w:r w:rsidR="007C21C1">
        <w:t>ed highstand</w:t>
      </w:r>
      <w:r w:rsidR="002F098C" w:rsidRPr="00F92245">
        <w:t xml:space="preserve"> at 6 </w:t>
      </w:r>
      <w:proofErr w:type="spellStart"/>
      <w:r w:rsidR="002F098C" w:rsidRPr="00F92245">
        <w:t>ka</w:t>
      </w:r>
      <w:proofErr w:type="spellEnd"/>
      <w:r w:rsidRPr="00F92245">
        <w:t>.</w:t>
      </w:r>
      <w:ins w:id="686" w:author="Gus Hinestrosa" w:date="2018-09-14T14:34:00Z">
        <w:r w:rsidR="009D13D5">
          <w:t xml:space="preserve"> </w:t>
        </w:r>
      </w:ins>
      <w:moveToRangeStart w:id="687" w:author="Gus Hinestrosa" w:date="2018-09-14T14:34:00Z" w:name="move524698994"/>
      <w:moveTo w:id="688" w:author="Gus Hinestrosa" w:date="2018-09-14T14:34:00Z">
        <w:r w:rsidR="009D13D5" w:rsidRPr="00F92245">
          <w:t xml:space="preserve">Interestingly, the coastline length maximum and the flooding </w:t>
        </w:r>
      </w:moveTo>
      <w:ins w:id="689" w:author="Gus Hinestrosa" w:date="2018-09-14T14:34:00Z">
        <w:r w:rsidR="009D13D5">
          <w:t xml:space="preserve">magnitude and rate </w:t>
        </w:r>
      </w:ins>
      <w:moveTo w:id="690" w:author="Gus Hinestrosa" w:date="2018-09-14T14:34:00Z">
        <w:del w:id="691" w:author="Gus Hinestrosa" w:date="2018-09-14T14:34:00Z">
          <w:r w:rsidR="009D13D5" w:rsidRPr="00F92245" w:rsidDel="009D13D5">
            <w:delText xml:space="preserve">rate </w:delText>
          </w:r>
        </w:del>
        <w:r w:rsidR="009D13D5" w:rsidRPr="00F92245">
          <w:t>maxim</w:t>
        </w:r>
        <w:del w:id="692" w:author="Gus Hinestrosa" w:date="2018-09-14T14:34:00Z">
          <w:r w:rsidR="009D13D5" w:rsidRPr="00F92245" w:rsidDel="009D13D5">
            <w:delText xml:space="preserve">um </w:delText>
          </w:r>
        </w:del>
      </w:moveTo>
      <w:proofErr w:type="gramStart"/>
      <w:ins w:id="693" w:author="Gus Hinestrosa" w:date="2018-09-14T14:34:00Z">
        <w:r w:rsidR="009D13D5">
          <w:t>a</w:t>
        </w:r>
        <w:proofErr w:type="gramEnd"/>
        <w:r w:rsidR="009D13D5">
          <w:t xml:space="preserve"> </w:t>
        </w:r>
      </w:ins>
      <w:moveTo w:id="694" w:author="Gus Hinestrosa" w:date="2018-09-14T14:34:00Z">
        <w:r w:rsidR="009D13D5" w:rsidRPr="00F92245">
          <w:t>occur roughly at similar times.</w:t>
        </w:r>
      </w:moveTo>
      <w:moveToRangeEnd w:id="687"/>
      <w:del w:id="695" w:author="Gus Hinestrosa" w:date="2018-09-14T14:33:00Z">
        <w:r w:rsidRPr="00F92245" w:rsidDel="009D13D5">
          <w:delText xml:space="preserve"> </w:delText>
        </w:r>
      </w:del>
      <w:del w:id="696" w:author="Gus Hinestrosa" w:date="2018-09-14T14:30:00Z">
        <w:r w:rsidRPr="00F92245" w:rsidDel="001D65A4">
          <w:delText>T</w:delText>
        </w:r>
      </w:del>
      <w:ins w:id="697" w:author="Gus Hinestrosa" w:date="2018-09-14T14:33:00Z">
        <w:r w:rsidR="009D13D5">
          <w:t xml:space="preserve"> T</w:t>
        </w:r>
      </w:ins>
      <w:r w:rsidRPr="00F92245">
        <w:t xml:space="preserve">he southern-central GBR reached the maximal coastline length earlier than the rest of the GBR. </w:t>
      </w:r>
      <w:moveFromRangeStart w:id="698" w:author="Gus Hinestrosa" w:date="2018-09-14T14:34:00Z" w:name="move524698994"/>
      <w:moveFrom w:id="699" w:author="Gus Hinestrosa" w:date="2018-09-14T14:34:00Z">
        <w:r w:rsidRPr="00F92245" w:rsidDel="009D13D5">
          <w:t>Interestingly, the coastline length maximum and the flooding rate maximum occur</w:t>
        </w:r>
        <w:r w:rsidR="003041BA" w:rsidRPr="00F92245" w:rsidDel="009D13D5">
          <w:t xml:space="preserve"> roughly</w:t>
        </w:r>
        <w:r w:rsidRPr="00F92245" w:rsidDel="009D13D5">
          <w:t xml:space="preserve"> at similar times.</w:t>
        </w:r>
      </w:moveFrom>
      <w:moveFromRangeEnd w:id="698"/>
    </w:p>
    <w:p w14:paraId="30D73D3E" w14:textId="354F5358" w:rsidR="007A68F4" w:rsidRPr="00F92245" w:rsidRDefault="004C5D9B">
      <w:pPr>
        <w:spacing w:before="180" w:after="180" w:line="480" w:lineRule="auto"/>
      </w:pPr>
      <w:r w:rsidRPr="00F92245">
        <w:lastRenderedPageBreak/>
        <w:t xml:space="preserve">The </w:t>
      </w:r>
      <w:proofErr w:type="spellStart"/>
      <w:r w:rsidR="00966484" w:rsidRPr="00F92245">
        <w:t>color</w:t>
      </w:r>
      <w:proofErr w:type="spellEnd"/>
      <w:r w:rsidR="00340CF1">
        <w:t xml:space="preserve"> </w:t>
      </w:r>
      <w:r w:rsidRPr="00F92245">
        <w:t>maps</w:t>
      </w:r>
      <w:r w:rsidR="007C21C1">
        <w:t xml:space="preserve"> in </w:t>
      </w:r>
      <w:del w:id="700" w:author="Gus Hinestrosa" w:date="2018-09-14T14:34:00Z">
        <w:r w:rsidR="00891461" w:rsidDel="009D13D5">
          <w:fldChar w:fldCharType="begin"/>
        </w:r>
        <w:r w:rsidR="00891461" w:rsidDel="009D13D5">
          <w:delInstrText xml:space="preserve"> REF _Ref495231863  \* MERGEFORMAT </w:delInstrText>
        </w:r>
        <w:r w:rsidR="00891461" w:rsidDel="009D13D5">
          <w:fldChar w:fldCharType="separate"/>
        </w:r>
        <w:r w:rsidR="00CB3921" w:rsidRPr="00340CF1" w:rsidDel="009D13D5">
          <w:delText>Figure 4</w:delText>
        </w:r>
        <w:r w:rsidR="00891461" w:rsidDel="009D13D5">
          <w:fldChar w:fldCharType="end"/>
        </w:r>
      </w:del>
      <w:ins w:id="701" w:author="Gus Hinestrosa" w:date="2018-09-19T11:52:00Z">
        <w:r w:rsidR="00D80D4E">
          <w:fldChar w:fldCharType="begin"/>
        </w:r>
        <w:r w:rsidR="00D80D4E">
          <w:instrText xml:space="preserve"> REF _Ref495231863 \h </w:instrText>
        </w:r>
      </w:ins>
      <w:r w:rsidR="00D80D4E">
        <w:instrText xml:space="preserve"> \* MERGEFORMAT </w:instrText>
      </w:r>
      <w:r w:rsidR="00D80D4E">
        <w:fldChar w:fldCharType="separate"/>
      </w:r>
      <w:ins w:id="702" w:author="Gus Hinestrosa" w:date="2018-09-19T11:52:00Z">
        <w:r w:rsidR="00D80D4E" w:rsidRPr="00D80D4E">
          <w:rPr>
            <w:rPrChange w:id="703" w:author="Gus Hinestrosa" w:date="2018-09-19T11:52:00Z">
              <w:rPr>
                <w:i/>
                <w:iCs/>
                <w:color w:val="1F497D" w:themeColor="text2"/>
                <w:sz w:val="18"/>
                <w:szCs w:val="18"/>
              </w:rPr>
            </w:rPrChange>
          </w:rPr>
          <w:t>Figure 5</w:t>
        </w:r>
        <w:r w:rsidR="00D80D4E">
          <w:fldChar w:fldCharType="end"/>
        </w:r>
      </w:ins>
      <w:r w:rsidR="00CD12D6" w:rsidRPr="00F92245">
        <w:t xml:space="preserve"> </w:t>
      </w:r>
      <w:r w:rsidRPr="00F92245">
        <w:t>highlight the latitudinal variations already suggested by the curves</w:t>
      </w:r>
      <w:r w:rsidR="007C21C1">
        <w:t xml:space="preserve"> </w:t>
      </w:r>
      <w:r w:rsidR="00EE06E6">
        <w:t xml:space="preserve">of the sub-regions </w:t>
      </w:r>
      <w:r w:rsidRPr="00F92245">
        <w:t xml:space="preserve">in 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704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705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CD12D6" w:rsidRPr="00F92245">
        <w:t xml:space="preserve">. </w:t>
      </w:r>
      <w:r w:rsidRPr="00F92245">
        <w:t xml:space="preserve">Between </w:t>
      </w:r>
      <w:r w:rsidR="000727C9" w:rsidRPr="00F92245">
        <w:t>23</w:t>
      </w:r>
      <w:r w:rsidR="00216FF6">
        <w:t xml:space="preserve">° </w:t>
      </w:r>
      <w:r w:rsidR="000727C9" w:rsidRPr="00F92245">
        <w:t>S</w:t>
      </w:r>
      <w:r w:rsidR="00216FF6">
        <w:t xml:space="preserve"> </w:t>
      </w:r>
      <w:r w:rsidRPr="00F92245">
        <w:t xml:space="preserve">and </w:t>
      </w:r>
      <w:r w:rsidR="000727C9" w:rsidRPr="00F92245">
        <w:t>18</w:t>
      </w:r>
      <w:r w:rsidR="00216FF6">
        <w:t xml:space="preserve">° </w:t>
      </w:r>
      <w:r w:rsidR="000727C9" w:rsidRPr="00F92245">
        <w:t>S</w:t>
      </w:r>
      <w:r w:rsidRPr="00F92245">
        <w:t>, the flooding patterns exhibit strong variations in flooded area</w:t>
      </w:r>
      <w:del w:id="706" w:author="Gus Hinestrosa" w:date="2018-09-08T18:02:00Z">
        <w:r w:rsidRPr="00F92245" w:rsidDel="008B2AE1">
          <w:delText>, flooding rate</w:delText>
        </w:r>
      </w:del>
      <w:r w:rsidRPr="00F92245">
        <w:t xml:space="preserve"> and coastal complexity. The</w:t>
      </w:r>
      <w:r w:rsidR="00B1608E">
        <w:t>se</w:t>
      </w:r>
      <w:r w:rsidRPr="00F92245">
        <w:t xml:space="preserve"> graphs highlight the higher</w:t>
      </w:r>
      <w:ins w:id="707" w:author="Gus Hinestrosa" w:date="2018-09-19T16:38:00Z">
        <w:r w:rsidR="001B5846">
          <w:t xml:space="preserve"> and earlier </w:t>
        </w:r>
      </w:ins>
      <w:del w:id="708" w:author="Gus Hinestrosa" w:date="2018-09-19T16:38:00Z">
        <w:r w:rsidRPr="00F92245" w:rsidDel="001B5846">
          <w:delText xml:space="preserve"> </w:delText>
        </w:r>
      </w:del>
      <w:r w:rsidRPr="00F92245">
        <w:t xml:space="preserve">contribution in flooded area from the </w:t>
      </w:r>
      <w:del w:id="709" w:author="Gus Hinestrosa" w:date="2018-09-19T16:37:00Z">
        <w:r w:rsidRPr="00F92245" w:rsidDel="001B5846">
          <w:delText xml:space="preserve">southern </w:delText>
        </w:r>
      </w:del>
      <w:ins w:id="710" w:author="Gus Hinestrosa" w:date="2018-09-19T16:37:00Z">
        <w:r w:rsidR="001B5846" w:rsidRPr="00F92245">
          <w:t>southern</w:t>
        </w:r>
        <w:r w:rsidR="001B5846">
          <w:t>-</w:t>
        </w:r>
      </w:ins>
      <w:r w:rsidRPr="00F92245">
        <w:t>central GBR when compared to the northern</w:t>
      </w:r>
      <w:r w:rsidR="007251BB">
        <w:t>-</w:t>
      </w:r>
      <w:r w:rsidRPr="00F92245">
        <w:t>central and the southern GBR.</w:t>
      </w:r>
    </w:p>
    <w:p w14:paraId="4C555228" w14:textId="017AA193" w:rsidR="007A68F4" w:rsidRPr="00532B9F" w:rsidRDefault="004C5D9B">
      <w:pPr>
        <w:spacing w:before="180" w:after="180" w:line="480" w:lineRule="auto"/>
        <w:rPr>
          <w:rPrChange w:id="711" w:author="Gus Hinestrosa" w:date="2018-09-08T19:39:00Z">
            <w:rPr>
              <w:i/>
            </w:rPr>
          </w:rPrChange>
        </w:rPr>
      </w:pPr>
      <w:r w:rsidRPr="00F92245">
        <w:t xml:space="preserve">The </w:t>
      </w:r>
      <w:proofErr w:type="spellStart"/>
      <w:r w:rsidR="00966484" w:rsidRPr="00F92245">
        <w:t>color</w:t>
      </w:r>
      <w:proofErr w:type="spellEnd"/>
      <w:r w:rsidR="00340CF1">
        <w:t xml:space="preserve"> </w:t>
      </w:r>
      <w:r w:rsidRPr="00F92245">
        <w:t>maps for the shelf</w:t>
      </w:r>
      <w:ins w:id="712" w:author="Gus Hinestrosa" w:date="2018-09-08T20:48:00Z">
        <w:r w:rsidR="002E790C">
          <w:t xml:space="preserve"> margin</w:t>
        </w:r>
      </w:ins>
      <w:del w:id="713" w:author="Gus Hinestrosa" w:date="2018-09-08T20:48:00Z">
        <w:r w:rsidRPr="00F92245" w:rsidDel="002E790C">
          <w:delText>-edge</w:delText>
        </w:r>
      </w:del>
      <w:r w:rsidR="00EE06E6">
        <w:t xml:space="preserve"> bathymetric subset</w:t>
      </w:r>
      <w:r w:rsidRPr="00F92245">
        <w:t xml:space="preserve"> (</w:t>
      </w:r>
      <w:del w:id="714" w:author="Gus Hinestrosa" w:date="2018-09-14T14:35:00Z">
        <w:r w:rsidR="00891461" w:rsidDel="009D13D5">
          <w:fldChar w:fldCharType="begin"/>
        </w:r>
        <w:r w:rsidR="00891461" w:rsidDel="009D13D5">
          <w:delInstrText xml:space="preserve"> REF _Ref495231863  \* MERGEFORMAT </w:delInstrText>
        </w:r>
        <w:r w:rsidR="00891461" w:rsidDel="009D13D5">
          <w:fldChar w:fldCharType="separate"/>
        </w:r>
        <w:r w:rsidR="00CB3921" w:rsidRPr="00340CF1" w:rsidDel="009D13D5">
          <w:delText>Figure 4</w:delText>
        </w:r>
        <w:r w:rsidR="00891461" w:rsidDel="009D13D5">
          <w:fldChar w:fldCharType="end"/>
        </w:r>
      </w:del>
      <w:ins w:id="715" w:author="Gus Hinestrosa" w:date="2018-09-19T11:52:00Z">
        <w:r w:rsidR="00D80D4E">
          <w:fldChar w:fldCharType="begin"/>
        </w:r>
        <w:r w:rsidR="00D80D4E">
          <w:instrText xml:space="preserve"> REF _Ref495231863 \h </w:instrText>
        </w:r>
        <w:r w:rsidR="00D80D4E">
          <w:instrText xml:space="preserve"> \* MERGEFORMAT </w:instrText>
        </w:r>
        <w:r w:rsidR="00D80D4E">
          <w:fldChar w:fldCharType="separate"/>
        </w:r>
      </w:ins>
      <w:r w:rsidR="00D80D4E" w:rsidRPr="00D80D4E">
        <w:t xml:space="preserve">Figure </w:t>
      </w:r>
      <w:ins w:id="716" w:author="Gus Hinestrosa" w:date="2018-09-17T16:16:00Z">
        <w:r w:rsidR="00D80D4E" w:rsidRPr="00D80D4E">
          <w:t>5</w:t>
        </w:r>
      </w:ins>
      <w:ins w:id="717" w:author="Gus Hinestrosa" w:date="2018-09-19T11:52:00Z">
        <w:r w:rsidR="00D80D4E">
          <w:fldChar w:fldCharType="end"/>
        </w:r>
      </w:ins>
      <w:r w:rsidRPr="00F92245">
        <w:t xml:space="preserve">) reveal similar patterns to those observed for the entire shelf, with early </w:t>
      </w:r>
      <w:del w:id="718" w:author="Gus Hinestrosa" w:date="2018-09-08T18:02:00Z">
        <w:r w:rsidRPr="00F92245" w:rsidDel="008B2AE1">
          <w:delText xml:space="preserve">and rapid </w:delText>
        </w:r>
      </w:del>
      <w:r w:rsidRPr="00F92245">
        <w:t>flooding affecting the southern-central GBR, and a corresponding early increase in coastline length</w:t>
      </w:r>
      <w:del w:id="719" w:author="Gus Hinestrosa" w:date="2018-09-19T16:34:00Z">
        <w:r w:rsidRPr="00F92245" w:rsidDel="009D1E1F">
          <w:delText xml:space="preserve"> too</w:delText>
        </w:r>
      </w:del>
      <w:r w:rsidRPr="00F92245">
        <w:t>.</w:t>
      </w:r>
      <w:ins w:id="720" w:author="Gus Hinestrosa" w:date="2018-09-19T16:39:00Z">
        <w:r w:rsidR="001B5846">
          <w:t xml:space="preserve"> However, </w:t>
        </w:r>
      </w:ins>
      <w:del w:id="721" w:author="Gus Hinestrosa" w:date="2018-09-19T16:39:00Z">
        <w:r w:rsidRPr="00F92245" w:rsidDel="001B5846">
          <w:delText xml:space="preserve"> </w:delText>
        </w:r>
      </w:del>
      <w:del w:id="722" w:author="Gus Hinestrosa" w:date="2018-09-19T16:36:00Z">
        <w:r w:rsidRPr="00F92245" w:rsidDel="00B17090">
          <w:delText>However</w:delText>
        </w:r>
      </w:del>
      <w:ins w:id="723" w:author="Gus Hinestrosa" w:date="2018-09-19T16:39:00Z">
        <w:r w:rsidR="001B5846">
          <w:t xml:space="preserve">the </w:t>
        </w:r>
      </w:ins>
      <w:ins w:id="724" w:author="Gus Hinestrosa" w:date="2018-09-19T16:40:00Z">
        <w:r w:rsidR="001B5846">
          <w:t>flooding</w:t>
        </w:r>
      </w:ins>
      <w:ins w:id="725" w:author="Gus Hinestrosa" w:date="2018-09-19T16:39:00Z">
        <w:r w:rsidR="001B5846">
          <w:t xml:space="preserve"> </w:t>
        </w:r>
      </w:ins>
      <w:ins w:id="726" w:author="Gus Hinestrosa" w:date="2018-09-19T16:40:00Z">
        <w:r w:rsidR="001B5846">
          <w:t>curves (</w:t>
        </w:r>
        <w:r w:rsidR="001B5846" w:rsidRPr="00F92245">
          <w:fldChar w:fldCharType="begin"/>
        </w:r>
        <w:r w:rsidR="001B5846" w:rsidRPr="00F92245">
          <w:instrText xml:space="preserve"> REF _Ref495155126 </w:instrText>
        </w:r>
        <w:r w:rsidR="001B5846">
          <w:instrText xml:space="preserve"> \* MERGEFORMAT </w:instrText>
        </w:r>
        <w:r w:rsidR="001B5846" w:rsidRPr="00F92245">
          <w:fldChar w:fldCharType="separate"/>
        </w:r>
      </w:ins>
      <w:r w:rsidR="001B5846" w:rsidRPr="00F92245">
        <w:t xml:space="preserve">Figure </w:t>
      </w:r>
      <w:r w:rsidR="001B5846">
        <w:rPr>
          <w:noProof/>
        </w:rPr>
        <w:t>3</w:t>
      </w:r>
      <w:ins w:id="727" w:author="Gus Hinestrosa" w:date="2018-09-19T16:40:00Z">
        <w:r w:rsidR="001B5846" w:rsidRPr="00F92245">
          <w:fldChar w:fldCharType="end"/>
        </w:r>
        <w:r w:rsidR="001B5846">
          <w:t>-B</w:t>
        </w:r>
      </w:ins>
      <w:ins w:id="728" w:author="Gus Hinestrosa" w:date="2018-09-19T16:43:00Z">
        <w:r w:rsidR="001B5846">
          <w:t>, -F</w:t>
        </w:r>
      </w:ins>
      <w:ins w:id="729" w:author="Gus Hinestrosa" w:date="2018-09-19T16:40:00Z">
        <w:r w:rsidR="001B5846">
          <w:t xml:space="preserve">) show </w:t>
        </w:r>
      </w:ins>
      <w:ins w:id="730" w:author="Gus Hinestrosa" w:date="2018-09-19T16:41:00Z">
        <w:r w:rsidR="001B5846">
          <w:t>that</w:t>
        </w:r>
      </w:ins>
      <w:ins w:id="731" w:author="Gus Hinestrosa" w:date="2018-09-19T16:42:00Z">
        <w:r w:rsidR="006E5A80">
          <w:t xml:space="preserve"> </w:t>
        </w:r>
      </w:ins>
      <w:del w:id="732" w:author="Gus Hinestrosa" w:date="2018-09-19T16:39:00Z">
        <w:r w:rsidRPr="00F92245" w:rsidDel="001B5846">
          <w:delText xml:space="preserve">, </w:delText>
        </w:r>
      </w:del>
      <w:del w:id="733" w:author="Gus Hinestrosa" w:date="2018-09-19T16:38:00Z">
        <w:r w:rsidRPr="00F92245" w:rsidDel="001B5846">
          <w:delText>more extensive</w:delText>
        </w:r>
      </w:del>
      <w:del w:id="734" w:author="Gus Hinestrosa" w:date="2018-09-19T16:40:00Z">
        <w:r w:rsidRPr="00F92245" w:rsidDel="001B5846">
          <w:delText xml:space="preserve"> </w:delText>
        </w:r>
      </w:del>
      <w:del w:id="735" w:author="Gus Hinestrosa" w:date="2018-09-19T16:37:00Z">
        <w:r w:rsidRPr="00F92245" w:rsidDel="001B5846">
          <w:delText xml:space="preserve">marine </w:delText>
        </w:r>
      </w:del>
      <w:del w:id="736" w:author="Gus Hinestrosa" w:date="2018-09-19T16:40:00Z">
        <w:r w:rsidRPr="00F92245" w:rsidDel="001B5846">
          <w:delText>flooding occurs earlier</w:delText>
        </w:r>
      </w:del>
      <w:ins w:id="737" w:author="Gus Hinestrosa" w:date="2018-09-19T16:40:00Z">
        <w:r w:rsidR="001B5846">
          <w:t>the</w:t>
        </w:r>
      </w:ins>
      <w:del w:id="738" w:author="Gus Hinestrosa" w:date="2018-09-19T16:41:00Z">
        <w:r w:rsidRPr="00F92245" w:rsidDel="001B5846">
          <w:delText xml:space="preserve"> </w:delText>
        </w:r>
      </w:del>
      <w:ins w:id="739" w:author="Gus Hinestrosa" w:date="2018-09-19T16:35:00Z">
        <w:r w:rsidR="00CB5CCB">
          <w:t xml:space="preserve"> shelf margin </w:t>
        </w:r>
      </w:ins>
      <w:ins w:id="740" w:author="Gus Hinestrosa" w:date="2018-09-19T16:41:00Z">
        <w:r w:rsidR="001B5846">
          <w:t>flooded earlier in relative terms compared to the whole shel</w:t>
        </w:r>
      </w:ins>
      <w:ins w:id="741" w:author="Gus Hinestrosa" w:date="2018-09-19T16:44:00Z">
        <w:r w:rsidR="001B5846">
          <w:t>f</w:t>
        </w:r>
      </w:ins>
      <w:ins w:id="742" w:author="Gus Hinestrosa" w:date="2018-09-19T16:41:00Z">
        <w:r w:rsidR="001B5846">
          <w:t>,</w:t>
        </w:r>
      </w:ins>
      <w:del w:id="743" w:author="Gus Hinestrosa" w:date="2018-09-19T16:42:00Z">
        <w:r w:rsidRPr="00F92245" w:rsidDel="001B5846">
          <w:delText xml:space="preserve">as </w:delText>
        </w:r>
      </w:del>
      <w:ins w:id="744" w:author="Gus Hinestrosa" w:date="2018-09-19T16:42:00Z">
        <w:r w:rsidR="001B5846">
          <w:t xml:space="preserve"> as a</w:t>
        </w:r>
      </w:ins>
      <w:del w:id="745" w:author="Gus Hinestrosa" w:date="2018-09-19T16:42:00Z">
        <w:r w:rsidRPr="00F92245" w:rsidDel="001B5846">
          <w:delText>a</w:delText>
        </w:r>
      </w:del>
      <w:r w:rsidRPr="00F92245">
        <w:t xml:space="preserve"> consequence of the deeper </w:t>
      </w:r>
      <w:ins w:id="746" w:author="Gus Hinestrosa" w:date="2018-09-08T19:39:00Z">
        <w:r w:rsidR="00B17090">
          <w:t>bathymetry</w:t>
        </w:r>
      </w:ins>
      <w:ins w:id="747" w:author="Gus Hinestrosa" w:date="2018-09-19T16:44:00Z">
        <w:r w:rsidR="001B5846">
          <w:t>.</w:t>
        </w:r>
      </w:ins>
      <w:del w:id="748" w:author="Gus Hinestrosa" w:date="2018-09-19T16:36:00Z">
        <w:r w:rsidRPr="00F92245" w:rsidDel="00B17090">
          <w:delText>shelf</w:delText>
        </w:r>
      </w:del>
      <w:del w:id="749" w:author="Gus Hinestrosa" w:date="2018-09-08T20:48:00Z">
        <w:r w:rsidRPr="00F92245" w:rsidDel="000E1EFC">
          <w:delText>-edge</w:delText>
        </w:r>
      </w:del>
      <w:del w:id="750" w:author="Gus Hinestrosa" w:date="2018-09-08T19:39:00Z">
        <w:r w:rsidRPr="00F92245" w:rsidDel="00532B9F">
          <w:delText xml:space="preserve"> bathymetry</w:delText>
        </w:r>
      </w:del>
      <w:del w:id="751" w:author="Gus Hinestrosa" w:date="2018-09-19T16:36:00Z">
        <w:r w:rsidRPr="00F92245" w:rsidDel="00B17090">
          <w:delText>.</w:delText>
        </w:r>
      </w:del>
    </w:p>
    <w:p w14:paraId="003DB22F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752" w:name="4d34og8" w:colFirst="0" w:colLast="0"/>
      <w:bookmarkEnd w:id="752"/>
      <w:r w:rsidRPr="00F92245">
        <w:t>Discussion</w:t>
      </w:r>
    </w:p>
    <w:p w14:paraId="59E96CE5" w14:textId="77777777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753" w:name="2s8eyo1" w:colFirst="0" w:colLast="0"/>
      <w:bookmarkEnd w:id="753"/>
      <w:r w:rsidRPr="00F92245">
        <w:t>Oceanographic vs. Physiographic factors</w:t>
      </w:r>
    </w:p>
    <w:p w14:paraId="6B037365" w14:textId="23726F1F" w:rsidR="007A68F4" w:rsidRPr="00F92245" w:rsidRDefault="004C5D9B">
      <w:pPr>
        <w:spacing w:before="180" w:after="180" w:line="480" w:lineRule="auto"/>
      </w:pPr>
      <w:r w:rsidRPr="00F92245">
        <w:t xml:space="preserve">Dramatic environmental changes have affected the Queensland shelf since the LGM </w:t>
      </w:r>
      <w:r w:rsidR="00B1608E">
        <w:t>(</w:t>
      </w:r>
      <w:r w:rsidR="000F022E" w:rsidRPr="00F92245">
        <w:fldChar w:fldCharType="begin">
          <w:fldData xml:space="preserve">PEVuZE5vdGU+PENpdGU+PEF1dGhvcj5QZXRoZXJpY2s8L0F1dGhvcj48WWVhcj4yMDEzPC9ZZWFy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</w:fldData>
        </w:fldChar>
      </w:r>
      <w:r w:rsidR="009C20A9">
        <w:instrText xml:space="preserve"> ADDIN EN.CITE </w:instrText>
      </w:r>
      <w:r w:rsidR="009C20A9">
        <w:fldChar w:fldCharType="begin">
          <w:fldData xml:space="preserve">PEVuZE5vdGU+PENpdGU+PEF1dGhvcj5QZXRoZXJpY2s8L0F1dGhvcj48WWVhcj4yMDEzPC9ZZWFy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</w:fldData>
        </w:fldChar>
      </w:r>
      <w:r w:rsidR="009C20A9">
        <w:instrText xml:space="preserve"> ADDIN EN.CITE.DATA </w:instrText>
      </w:r>
      <w:r w:rsidR="009C20A9">
        <w:fldChar w:fldCharType="end"/>
      </w:r>
      <w:r w:rsidR="000F022E" w:rsidRPr="00F92245">
        <w:fldChar w:fldCharType="separate"/>
      </w:r>
      <w:r w:rsidR="004C77CB">
        <w:rPr>
          <w:noProof/>
        </w:rPr>
        <w:t>Petherick et al., 2013; Reeves et al., 2013</w:t>
      </w:r>
      <w:r w:rsidR="000F022E" w:rsidRPr="00F92245">
        <w:fldChar w:fldCharType="end"/>
      </w:r>
      <w:r w:rsidR="00B1608E">
        <w:t>)</w:t>
      </w:r>
      <w:r w:rsidRPr="00F92245">
        <w:t xml:space="preserve">, conditioning the </w:t>
      </w:r>
      <w:del w:id="754" w:author="Gus Hinestrosa" w:date="2018-09-19T16:46:00Z">
        <w:r w:rsidRPr="00F92245" w:rsidDel="009E1440">
          <w:delText>turn-on</w:delText>
        </w:r>
      </w:del>
      <w:ins w:id="755" w:author="Gus Hinestrosa" w:date="2018-09-19T16:46:00Z">
        <w:r w:rsidR="009E1440">
          <w:t>colonization, growth</w:t>
        </w:r>
      </w:ins>
      <w:r w:rsidRPr="00F92245">
        <w:t xml:space="preserve"> and development of the modern GBR and of the early postglacial </w:t>
      </w:r>
      <w:r w:rsidR="001D2335" w:rsidRPr="00F92245">
        <w:t>s</w:t>
      </w:r>
      <w:r w:rsidR="00AD2A9D" w:rsidRPr="00F92245">
        <w:t>helf-edge reefs</w:t>
      </w:r>
      <w:r w:rsidRPr="00F92245">
        <w:t xml:space="preserve"> </w:t>
      </w:r>
      <w:r w:rsidR="00B1608E">
        <w:t>(</w:t>
      </w:r>
      <w:r w:rsidR="000107C0" w:rsidRPr="00F92245">
        <w:fldChar w:fldCharType="begin">
          <w:fldData xml:space="preserve">PEVuZE5vdGU+PENpdGU+PEF1dGhvcj5EYXZpZXM8L0F1dGhvcj48WWVhcj4xOTg4PC9ZZWFyPjxS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PEVuZE5vdGU+PENpdGU+PEF1dGhvcj5EYXZpZXM8L0F1dGhvcj48WWVhcj4xOTg4PC9ZZWFyPjxS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r w:rsidR="000107C0" w:rsidRPr="00F92245">
        <w:fldChar w:fldCharType="separate"/>
      </w:r>
      <w:r w:rsidR="003E46A1">
        <w:rPr>
          <w:noProof/>
        </w:rPr>
        <w:t>Davies, 1988, 1992; Webster and Davies, 2003; Hinestrosa et al., 2016; Webster et al., 2018</w:t>
      </w:r>
      <w:r w:rsidR="000107C0" w:rsidRPr="00F92245">
        <w:fldChar w:fldCharType="end"/>
      </w:r>
      <w:r w:rsidR="00B1608E">
        <w:t>)</w:t>
      </w:r>
      <w:r w:rsidRPr="00F92245">
        <w:t>.</w:t>
      </w:r>
      <w:r w:rsidR="00F54A4F" w:rsidRPr="00F92245">
        <w:t xml:space="preserve"> A</w:t>
      </w:r>
      <w:r w:rsidR="00E03DD5" w:rsidRPr="00F92245">
        <w:t xml:space="preserve">t the </w:t>
      </w:r>
      <w:r w:rsidR="00A403FE">
        <w:t>shelf</w:t>
      </w:r>
      <w:ins w:id="756" w:author="Gus Hinestrosa" w:date="2018-09-08T20:48:00Z">
        <w:r w:rsidR="000E1EFC">
          <w:t xml:space="preserve"> margin</w:t>
        </w:r>
      </w:ins>
      <w:del w:id="757" w:author="Gus Hinestrosa" w:date="2018-09-08T20:48:00Z">
        <w:r w:rsidR="00A403FE" w:rsidDel="000E1EFC">
          <w:delText>-edge</w:delText>
        </w:r>
      </w:del>
      <w:r w:rsidR="00E03DD5" w:rsidRPr="00F92245">
        <w:t>,</w:t>
      </w:r>
      <w:r w:rsidRPr="00F92245">
        <w:t xml:space="preserve"> postglacial latitudinal contrasts in sea</w:t>
      </w:r>
      <w:r w:rsidR="00135C35" w:rsidRPr="00F92245">
        <w:t>-</w:t>
      </w:r>
      <w:r w:rsidRPr="00F92245">
        <w:t>surface temperature</w:t>
      </w:r>
      <w:r w:rsidR="003710CE" w:rsidRPr="00F92245">
        <w:t xml:space="preserve"> </w:t>
      </w:r>
      <w:r w:rsidR="002A0A8E" w:rsidRPr="00F92245">
        <w:t xml:space="preserve">and in </w:t>
      </w:r>
      <w:r w:rsidR="005D2B77" w:rsidRPr="00F92245">
        <w:t>oceanic circulation</w:t>
      </w:r>
      <w:r w:rsidRPr="00F92245">
        <w:t xml:space="preserve"> have been observed </w:t>
      </w:r>
      <w:r w:rsidR="00D46DD2">
        <w:t>(</w:t>
      </w:r>
      <w:r w:rsidR="000107C0" w:rsidRPr="00F92245">
        <w:fldChar w:fldCharType="begin"/>
      </w:r>
      <w:r w:rsidR="009C20A9">
        <w:instrText xml:space="preserve"> ADDIN EN.CITE &lt;EndNote&gt;&lt;Cite&gt;&lt;Author&gt;Felis&lt;/Author&gt;&lt;Year&gt;2014&lt;/Year&gt;&lt;RecNum&gt;33&lt;/RecNum&gt;&lt;DisplayText&gt;Bostock et al., 2006; Felis et al., 2014&lt;/DisplayText&gt;&lt;record&gt;&lt;rec-number&gt;33&lt;/rec-number&gt;&lt;foreign-keys&gt;&lt;key app="EN" db-id="x5dasrs09vwsabepssyxweznptsx5t5avz9v" timestamp="0"&gt;33&lt;/key&gt;&lt;/foreign-keys&gt;&lt;ref-type name="Journal Article"&gt;17&lt;/ref-type&gt;&lt;contributors&gt;&lt;authors&gt;&lt;author&gt;Felis, Thomas&lt;/author&gt;&lt;author&gt;McGregor, H. V.&lt;/author&gt;&lt;author&gt;Linsley, Braddock K.&lt;/author&gt;&lt;author&gt;Tudhope, Alexander W.&lt;/author&gt;&lt;author&gt;Gagan, Michael K.&lt;/author&gt;&lt;author&gt;Suzuki, Atsushi&lt;/author&gt;&lt;author&gt;Inoue, Mayuri&lt;/author&gt;&lt;author&gt;Thomas, Alexander L.&lt;/author&gt;&lt;author&gt;Esat, Tezer M.&lt;/author&gt;&lt;author&gt;Thompson, William G.&lt;/author&gt;&lt;author&gt;Tiwari, Manish&lt;/author&gt;&lt;author&gt;Potts, Donald C.&lt;/author&gt;&lt;author&gt;Mudelsee, Manfred&lt;/author&gt;&lt;author&gt;Yokoyama, Yusuke&lt;/author&gt;&lt;author&gt;Webster, Jody M.&lt;/author&gt;&lt;/authors&gt;&lt;/contributors&gt;&lt;titles&gt;&lt;title&gt;Intensification of the meridional temperature gradient in the Great Barrier Reef following the Last Glacial Maximum&lt;/title&gt;&lt;secondary-title&gt;Nature Communications&lt;/secondary-title&gt;&lt;/titles&gt;&lt;pages&gt;1-7&lt;/pages&gt;&lt;volume&gt;5&lt;/volume&gt;&lt;number&gt;4102&lt;/number&gt;&lt;dates&gt;&lt;year&gt;2014&lt;/year&gt;&lt;/dates&gt;&lt;label&gt;Felis_2014&lt;/label&gt;&lt;urls&gt;&lt;/urls&gt;&lt;/record&gt;&lt;/Cite&gt;&lt;Cite&gt;&lt;Author&gt;Bostock&lt;/Author&gt;&lt;Year&gt;2006&lt;/Year&gt;&lt;RecNum&gt;112&lt;/RecNum&gt;&lt;record&gt;&lt;rec-number&gt;112&lt;/rec-number&gt;&lt;foreign-keys&gt;&lt;key app="EN" db-id="x5dasrs09vwsabepssyxweznptsx5t5avz9v" timestamp="0"&gt;112&lt;/key&gt;&lt;/foreign-keys&gt;&lt;ref-type name="Journal Article"&gt;17&lt;/ref-type&gt;&lt;contributors&gt;&lt;authors&gt;&lt;author&gt;Bostock, HC&lt;/author&gt;&lt;author&gt;Opdyke, BN&lt;/author&gt;&lt;author&gt;Gagan, MK&lt;/author&gt;&lt;author&gt;Kiss, AE&lt;/author&gt;&lt;author&gt;Fifield, L Keith&lt;/author&gt;&lt;/authors&gt;&lt;/contributors&gt;&lt;titles&gt;&lt;title&gt;Glacial/interglacial changes in the East Australian current&lt;/title&gt;&lt;secondary-title&gt;Climate Dynamics&lt;/secondary-title&gt;&lt;/titles&gt;&lt;pages&gt;645-659&lt;/pages&gt;&lt;volume&gt;26&lt;/volume&gt;&lt;number&gt;6&lt;/number&gt;&lt;dates&gt;&lt;year&gt;2006&lt;/year&gt;&lt;/dates&gt;&lt;isbn&gt;0930-7575&lt;/isbn&gt;&lt;urls&gt;&lt;/urls&gt;&lt;/record&gt;&lt;/Cite&gt;&lt;/EndNote&gt;</w:instrText>
      </w:r>
      <w:r w:rsidR="000107C0" w:rsidRPr="00F92245">
        <w:fldChar w:fldCharType="separate"/>
      </w:r>
      <w:r w:rsidR="004C77CB">
        <w:rPr>
          <w:noProof/>
        </w:rPr>
        <w:t>Bostock et al., 2006; Felis et al., 2014</w:t>
      </w:r>
      <w:r w:rsidR="000107C0" w:rsidRPr="00F92245">
        <w:fldChar w:fldCharType="end"/>
      </w:r>
      <w:r w:rsidR="00D46DD2">
        <w:t>)</w:t>
      </w:r>
      <w:r w:rsidRPr="00F92245">
        <w:t xml:space="preserve">, suggesting </w:t>
      </w:r>
      <w:r w:rsidR="002A0BC1" w:rsidRPr="00F92245">
        <w:t xml:space="preserve">that significant </w:t>
      </w:r>
      <w:r w:rsidR="00D6304C" w:rsidRPr="00F92245">
        <w:t>spatial</w:t>
      </w:r>
      <w:r w:rsidR="007251BB">
        <w:t xml:space="preserve"> </w:t>
      </w:r>
      <w:r w:rsidR="007251BB" w:rsidRPr="00F92245">
        <w:t>and temporal</w:t>
      </w:r>
      <w:r w:rsidR="00D6304C" w:rsidRPr="00F92245">
        <w:t xml:space="preserve"> </w:t>
      </w:r>
      <w:r w:rsidR="00B27DD4" w:rsidRPr="00F92245">
        <w:t xml:space="preserve">changes in </w:t>
      </w:r>
      <w:r w:rsidR="002A0BC1" w:rsidRPr="00F92245">
        <w:t xml:space="preserve">the </w:t>
      </w:r>
      <w:r w:rsidR="00B27DD4" w:rsidRPr="00F92245">
        <w:t>e</w:t>
      </w:r>
      <w:r w:rsidR="002A0BC1" w:rsidRPr="00F92245">
        <w:t>nvironment of</w:t>
      </w:r>
      <w:r w:rsidR="009877C8" w:rsidRPr="00F92245">
        <w:t xml:space="preserve"> the </w:t>
      </w:r>
      <w:r w:rsidR="00A403FE">
        <w:t>shelf</w:t>
      </w:r>
      <w:ins w:id="758" w:author="Gus Hinestrosa" w:date="2018-09-08T20:49:00Z">
        <w:r w:rsidR="000E1EFC">
          <w:t xml:space="preserve"> margin</w:t>
        </w:r>
      </w:ins>
      <w:del w:id="759" w:author="Gus Hinestrosa" w:date="2018-09-08T20:49:00Z">
        <w:r w:rsidR="00A403FE" w:rsidDel="000E1EFC">
          <w:delText>-edge</w:delText>
        </w:r>
      </w:del>
      <w:r w:rsidR="009877C8" w:rsidRPr="00F92245">
        <w:t xml:space="preserve"> </w:t>
      </w:r>
      <w:r w:rsidR="00744D45">
        <w:t>were</w:t>
      </w:r>
      <w:r w:rsidR="00744D45" w:rsidRPr="00F92245">
        <w:t xml:space="preserve"> </w:t>
      </w:r>
      <w:r w:rsidR="00B27DD4" w:rsidRPr="00F92245">
        <w:t>sufficient to affect</w:t>
      </w:r>
      <w:r w:rsidR="002C42F5" w:rsidRPr="00F92245">
        <w:t xml:space="preserve"> </w:t>
      </w:r>
      <w:r w:rsidR="00B27DD4" w:rsidRPr="00F92245">
        <w:t>reef accretion</w:t>
      </w:r>
      <w:r w:rsidRPr="00F92245">
        <w:t>.</w:t>
      </w:r>
    </w:p>
    <w:p w14:paraId="7B13815B" w14:textId="755ACCF2" w:rsidR="007A68F4" w:rsidRPr="00F92245" w:rsidRDefault="00D341AD">
      <w:pPr>
        <w:spacing w:before="180" w:after="180" w:line="480" w:lineRule="auto"/>
      </w:pPr>
      <w:r>
        <w:t xml:space="preserve">In addition to the environmental changes related to </w:t>
      </w:r>
      <w:r w:rsidR="003822EA">
        <w:t>atmospheric and oceanic</w:t>
      </w:r>
      <w:r w:rsidR="000213AF">
        <w:t xml:space="preserve"> system</w:t>
      </w:r>
      <w:r w:rsidR="003822EA">
        <w:t>s</w:t>
      </w:r>
      <w:r>
        <w:t xml:space="preserve">, the changes </w:t>
      </w:r>
      <w:r w:rsidR="000213AF">
        <w:t>brought in</w:t>
      </w:r>
      <w:r>
        <w:t xml:space="preserve"> by the p</w:t>
      </w:r>
      <w:r w:rsidR="00800E36" w:rsidRPr="00F92245">
        <w:t xml:space="preserve">ostglacial shelf inundation had a profound effect on the </w:t>
      </w:r>
      <w:del w:id="760" w:author="Gus Hinestrosa" w:date="2018-09-12T14:35:00Z">
        <w:r w:rsidR="003822EA" w:rsidDel="00784A57">
          <w:delText>deposition</w:delText>
        </w:r>
        <w:r w:rsidR="003822EA" w:rsidRPr="00F92245" w:rsidDel="00784A57">
          <w:delText xml:space="preserve"> </w:delText>
        </w:r>
      </w:del>
      <w:ins w:id="761" w:author="Gus Hinestrosa" w:date="2018-09-12T14:35:00Z">
        <w:r w:rsidR="00784A57">
          <w:t>accretion</w:t>
        </w:r>
        <w:r w:rsidR="00784A57" w:rsidRPr="00F92245">
          <w:t xml:space="preserve"> </w:t>
        </w:r>
      </w:ins>
      <w:r w:rsidR="00800E36" w:rsidRPr="00F92245">
        <w:t xml:space="preserve">of the </w:t>
      </w:r>
      <w:r w:rsidR="001D2335" w:rsidRPr="00F92245">
        <w:t>s</w:t>
      </w:r>
      <w:r w:rsidR="00AD2A9D" w:rsidRPr="00F92245">
        <w:t>helf-edge reefs</w:t>
      </w:r>
      <w:r w:rsidR="00800E36" w:rsidRPr="00F92245">
        <w:t xml:space="preserve"> and </w:t>
      </w:r>
      <w:ins w:id="762" w:author="Gus Hinestrosa" w:date="2018-09-12T14:35:00Z">
        <w:r w:rsidR="00784A57">
          <w:t xml:space="preserve">deposition of </w:t>
        </w:r>
      </w:ins>
      <w:r w:rsidR="00800E36" w:rsidRPr="00F92245">
        <w:t xml:space="preserve">other </w:t>
      </w:r>
      <w:r w:rsidR="003822EA">
        <w:t>sediments</w:t>
      </w:r>
      <w:r w:rsidR="00800E36" w:rsidRPr="00F92245">
        <w:t>.</w:t>
      </w:r>
      <w:r>
        <w:t xml:space="preserve"> T</w:t>
      </w:r>
      <w:r w:rsidR="004C5D9B" w:rsidRPr="00F92245">
        <w:t>he</w:t>
      </w:r>
      <w:r w:rsidR="00800E36" w:rsidRPr="00F92245">
        <w:t xml:space="preserve"> prominent</w:t>
      </w:r>
      <w:r w:rsidR="004C5D9B" w:rsidRPr="00F92245">
        <w:t xml:space="preserve"> differences</w:t>
      </w:r>
      <w:r w:rsidR="000213AF">
        <w:t xml:space="preserve"> </w:t>
      </w:r>
      <w:r w:rsidR="000213AF" w:rsidRPr="00F92245">
        <w:t>in physiography (e.g. shelf width, shelf orientation, drainage patterns, slope, shelf topography)</w:t>
      </w:r>
      <w:r w:rsidR="000213AF">
        <w:t xml:space="preserve"> </w:t>
      </w:r>
      <w:r w:rsidR="000213AF">
        <w:lastRenderedPageBreak/>
        <w:t xml:space="preserve">observed along the </w:t>
      </w:r>
      <w:del w:id="763" w:author="Gus Hinestrosa" w:date="2018-09-08T19:41:00Z">
        <w:r w:rsidR="000213AF" w:rsidDel="00532B9F">
          <w:delText>shelf-edge</w:delText>
        </w:r>
      </w:del>
      <w:ins w:id="764" w:author="Gus Hinestrosa" w:date="2018-09-08T19:41:00Z">
        <w:r w:rsidR="00532B9F">
          <w:t>shelf</w:t>
        </w:r>
      </w:ins>
      <w:ins w:id="765" w:author="Gus Hinestrosa" w:date="2018-09-08T20:49:00Z">
        <w:r w:rsidR="000E1EFC">
          <w:t xml:space="preserve"> margin</w:t>
        </w:r>
      </w:ins>
      <w:r w:rsidR="000213AF">
        <w:t xml:space="preserve">, across latitudinal zones, </w:t>
      </w:r>
      <w:r w:rsidR="004C5D9B" w:rsidRPr="00F92245">
        <w:t>have been suggested as a primary driver for reef development on the shelf</w:t>
      </w:r>
      <w:ins w:id="766" w:author="Gus Hinestrosa" w:date="2018-09-08T20:49:00Z">
        <w:r w:rsidR="000E1EFC">
          <w:t xml:space="preserve"> margin</w:t>
        </w:r>
      </w:ins>
      <w:del w:id="767" w:author="Gus Hinestrosa" w:date="2018-09-08T20:49:00Z">
        <w:r w:rsidR="004C5D9B" w:rsidRPr="00F92245" w:rsidDel="000E1EFC">
          <w:delText>-edge</w:delText>
        </w:r>
      </w:del>
      <w:r w:rsidR="004C5D9B" w:rsidRPr="00F92245">
        <w:t xml:space="preserve"> of the GBR</w:t>
      </w:r>
      <w:r w:rsidR="00F54A4F" w:rsidRPr="00F92245" w:rsidDel="00F54A4F">
        <w:t xml:space="preserve"> </w:t>
      </w:r>
      <w:r w:rsidR="00D46DD2">
        <w:t>(</w:t>
      </w:r>
      <w:r w:rsidR="002A0BC1" w:rsidRPr="00F92245">
        <w:fldChar w:fldCharType="begin">
          <w:fldData xml:space="preserve">PEVuZE5vdGU+PENpdGU+PEF1dGhvcj5QYWdlPC9BdXRob3I+PFllYXI+MjAwNTwvWWVhcj48UmVj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</w:fldData>
        </w:fldChar>
      </w:r>
      <w:r w:rsidR="002C4F7E">
        <w:instrText xml:space="preserve"> ADDIN EN.CITE </w:instrText>
      </w:r>
      <w:r w:rsidR="002C4F7E">
        <w:fldChar w:fldCharType="begin">
          <w:fldData xml:space="preserve">PEVuZE5vdGU+PENpdGU+PEF1dGhvcj5QYWdlPC9BdXRob3I+PFllYXI+MjAwNTwvWWVhcj48UmVj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</w:fldData>
        </w:fldChar>
      </w:r>
      <w:r w:rsidR="002C4F7E">
        <w:instrText xml:space="preserve"> ADDIN EN.CITE.DATA </w:instrText>
      </w:r>
      <w:r w:rsidR="002C4F7E">
        <w:fldChar w:fldCharType="end"/>
      </w:r>
      <w:r w:rsidR="002A0BC1" w:rsidRPr="00F92245">
        <w:fldChar w:fldCharType="separate"/>
      </w:r>
      <w:r w:rsidR="002C4F7E">
        <w:rPr>
          <w:noProof/>
        </w:rPr>
        <w:t>Maxwell, 1968; Page and Dickens, 2005; Hinestrosa et al., 2016</w:t>
      </w:r>
      <w:r w:rsidR="002A0BC1" w:rsidRPr="00F92245">
        <w:fldChar w:fldCharType="end"/>
      </w:r>
      <w:r w:rsidR="00D46DD2">
        <w:t>)</w:t>
      </w:r>
      <w:r w:rsidR="004C5D9B" w:rsidRPr="00F92245">
        <w:t>.</w:t>
      </w:r>
      <w:r w:rsidR="00F54A4F" w:rsidRPr="00F92245">
        <w:t xml:space="preserve"> T</w:t>
      </w:r>
      <w:r w:rsidR="004C5D9B" w:rsidRPr="00F92245">
        <w:t>he quantification of the</w:t>
      </w:r>
      <w:r w:rsidR="00F54A4F" w:rsidRPr="00F92245">
        <w:t xml:space="preserve"> postglacial</w:t>
      </w:r>
      <w:r w:rsidR="004C5D9B" w:rsidRPr="00F92245">
        <w:t xml:space="preserve"> flooding </w:t>
      </w:r>
      <w:del w:id="768" w:author="Gus Hinestrosa" w:date="2018-09-19T16:49:00Z">
        <w:r w:rsidR="004C5D9B" w:rsidRPr="00F92245" w:rsidDel="002100CD">
          <w:delText xml:space="preserve">patterns </w:delText>
        </w:r>
      </w:del>
      <w:ins w:id="769" w:author="Gus Hinestrosa" w:date="2018-09-19T16:49:00Z">
        <w:r w:rsidR="002100CD">
          <w:t>magnitude and rate</w:t>
        </w:r>
        <w:r w:rsidR="002100CD" w:rsidRPr="00F92245">
          <w:t xml:space="preserve"> </w:t>
        </w:r>
      </w:ins>
      <w:r w:rsidR="004C5D9B" w:rsidRPr="00F92245">
        <w:t xml:space="preserve">shown herein allows us to explore the </w:t>
      </w:r>
      <w:r w:rsidR="00B11B83" w:rsidRPr="00F92245">
        <w:t xml:space="preserve">influence of </w:t>
      </w:r>
      <w:r w:rsidR="004C5D9B" w:rsidRPr="00F92245">
        <w:t>physiograp</w:t>
      </w:r>
      <w:r w:rsidR="00B11B83" w:rsidRPr="00F92245">
        <w:t>hy</w:t>
      </w:r>
      <w:r w:rsidR="004C5D9B" w:rsidRPr="00F92245">
        <w:t xml:space="preserve"> </w:t>
      </w:r>
      <w:r w:rsidR="00310E9D">
        <w:t>at higher resolution</w:t>
      </w:r>
      <w:r w:rsidR="001C6CB2">
        <w:t>,</w:t>
      </w:r>
      <w:r w:rsidR="004C5D9B" w:rsidRPr="00F92245">
        <w:t xml:space="preserve"> and provide a broader framework for the postglacial geomorphic reconstructions</w:t>
      </w:r>
      <w:r w:rsidR="00310E9D">
        <w:t xml:space="preserve"> along the length of the GBR</w:t>
      </w:r>
      <w:r w:rsidR="004C5D9B" w:rsidRPr="00F92245">
        <w:t>.</w:t>
      </w:r>
      <w:r w:rsidR="001C6CB2">
        <w:t xml:space="preserve"> This provides</w:t>
      </w:r>
      <w:r w:rsidR="002A7AA8">
        <w:t xml:space="preserve"> fur</w:t>
      </w:r>
      <w:r w:rsidR="00F54A4F" w:rsidRPr="00F92245">
        <w:t xml:space="preserve">ther implications for </w:t>
      </w:r>
      <w:r w:rsidR="004C5D9B" w:rsidRPr="00F92245">
        <w:t xml:space="preserve">depositional environments </w:t>
      </w:r>
      <w:r w:rsidR="001C6CB2">
        <w:t xml:space="preserve">to </w:t>
      </w:r>
      <w:r w:rsidR="004C5D9B" w:rsidRPr="00F92245">
        <w:t xml:space="preserve">seaward (slope and basin) and </w:t>
      </w:r>
      <w:r w:rsidR="00FC519B" w:rsidRPr="00F92245">
        <w:t>l</w:t>
      </w:r>
      <w:r w:rsidR="004C5D9B" w:rsidRPr="00F92245">
        <w:t xml:space="preserve">andward </w:t>
      </w:r>
      <w:r w:rsidR="002A7AA8">
        <w:t xml:space="preserve">of the shelf-edge </w:t>
      </w:r>
      <w:r w:rsidR="004C5D9B" w:rsidRPr="00F92245">
        <w:t>(Holocene reefs and shallow-water clastic deposits)</w:t>
      </w:r>
      <w:r w:rsidR="00B11B83" w:rsidRPr="00F92245">
        <w:t xml:space="preserve">. </w:t>
      </w:r>
    </w:p>
    <w:p w14:paraId="36567B2B" w14:textId="7D848AA9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770" w:name="17dp8vu" w:colFirst="0" w:colLast="0"/>
      <w:bookmarkEnd w:id="770"/>
      <w:r w:rsidRPr="00F92245">
        <w:t>Coastal complexity</w:t>
      </w:r>
    </w:p>
    <w:p w14:paraId="2EBFE4E2" w14:textId="64500E8D" w:rsidR="007A68F4" w:rsidRPr="00F92245" w:rsidRDefault="004C5D9B">
      <w:pPr>
        <w:spacing w:before="180" w:after="180" w:line="480" w:lineRule="auto"/>
      </w:pPr>
      <w:r w:rsidRPr="00F92245">
        <w:t>The evolution of coastal complexity exhibits a boundary at around 1</w:t>
      </w:r>
      <w:r w:rsidR="00B11B83" w:rsidRPr="00F92245">
        <w:t>8° S</w:t>
      </w:r>
      <w:r w:rsidRPr="00F92245">
        <w:t xml:space="preserve"> between the southern-central </w:t>
      </w:r>
      <w:r w:rsidR="00175726" w:rsidRPr="00F92245">
        <w:t xml:space="preserve">GBR </w:t>
      </w:r>
      <w:r w:rsidRPr="00F92245">
        <w:t>and northern-central GBR (</w:t>
      </w:r>
      <w:del w:id="771" w:author="Gus Hinestrosa" w:date="2018-09-14T14:40:00Z">
        <w:r w:rsidR="00CD12D6" w:rsidRPr="00F92245" w:rsidDel="00DB6318">
          <w:fldChar w:fldCharType="begin"/>
        </w:r>
        <w:r w:rsidR="00CD12D6" w:rsidRPr="00F92245" w:rsidDel="00DB6318">
          <w:delInstrText xml:space="preserve"> REF _Ref495231808 </w:delInstrText>
        </w:r>
        <w:r w:rsidR="00F92245" w:rsidDel="00DB6318">
          <w:delInstrText xml:space="preserve"> \* MERGEFORMAT </w:delInstrText>
        </w:r>
        <w:r w:rsidR="00CD12D6" w:rsidRPr="00F92245" w:rsidDel="00DB6318">
          <w:fldChar w:fldCharType="separate"/>
        </w:r>
        <w:r w:rsidR="00CB3921" w:rsidRPr="00F92245" w:rsidDel="00DB6318">
          <w:delText xml:space="preserve">Figure </w:delText>
        </w:r>
        <w:r w:rsidR="00CB3921" w:rsidDel="00DB6318">
          <w:rPr>
            <w:noProof/>
          </w:rPr>
          <w:delText>5</w:delText>
        </w:r>
        <w:r w:rsidR="00CD12D6" w:rsidRPr="00F92245" w:rsidDel="00DB6318">
          <w:fldChar w:fldCharType="end"/>
        </w:r>
      </w:del>
      <w:ins w:id="772" w:author="Gus Hinestrosa" w:date="2018-09-19T11:53:00Z">
        <w:r w:rsidR="00D80D4E">
          <w:fldChar w:fldCharType="begin"/>
        </w:r>
        <w:r w:rsidR="00D80D4E">
          <w:instrText xml:space="preserve"> REF _Ref495231808 \h </w:instrText>
        </w:r>
      </w:ins>
      <w:r w:rsidR="00D80D4E">
        <w:fldChar w:fldCharType="separate"/>
      </w:r>
      <w:ins w:id="773" w:author="Gus Hinestrosa" w:date="2018-09-19T11:53:00Z">
        <w:r w:rsidR="00D80D4E" w:rsidRPr="00F92245">
          <w:t xml:space="preserve">Figure </w:t>
        </w:r>
        <w:r w:rsidR="00D80D4E">
          <w:rPr>
            <w:noProof/>
          </w:rPr>
          <w:t>6</w:t>
        </w:r>
        <w:r w:rsidR="00D80D4E">
          <w:fldChar w:fldCharType="end"/>
        </w:r>
      </w:ins>
      <w:r w:rsidR="00CD12D6" w:rsidRPr="00F92245">
        <w:t xml:space="preserve">). </w:t>
      </w:r>
      <w:r w:rsidRPr="00F92245">
        <w:t xml:space="preserve">In the Capricorn Channel and in the southern-central GBR, coastal complexity increases early (above 80 m, </w:t>
      </w:r>
      <w:r w:rsidR="001B7579" w:rsidRPr="00F92245">
        <w:t xml:space="preserve">after </w:t>
      </w:r>
      <w:r w:rsidRPr="00F92245">
        <w:t xml:space="preserve">ca. </w:t>
      </w:r>
      <w:del w:id="774" w:author="Gus Hinestrosa" w:date="2018-09-14T14:41:00Z">
        <w:r w:rsidRPr="00F92245" w:rsidDel="0099024D">
          <w:delText xml:space="preserve">15 </w:delText>
        </w:r>
      </w:del>
      <w:ins w:id="775" w:author="Gus Hinestrosa" w:date="2018-09-14T14:41:00Z">
        <w:r w:rsidR="0099024D" w:rsidRPr="00F92245">
          <w:t>1</w:t>
        </w:r>
        <w:r w:rsidR="0099024D">
          <w:t>4</w:t>
        </w:r>
        <w:r w:rsidR="0099024D" w:rsidRPr="00F92245">
          <w:t xml:space="preserve"> </w:t>
        </w:r>
      </w:ins>
      <w:proofErr w:type="spellStart"/>
      <w:r w:rsidRPr="00F92245">
        <w:t>ka</w:t>
      </w:r>
      <w:proofErr w:type="spellEnd"/>
      <w:r w:rsidRPr="00F92245">
        <w:t xml:space="preserve"> BP) and rapidly (</w:t>
      </w:r>
      <w:r w:rsidR="00DA5C81" w:rsidRPr="00F92245">
        <w:t xml:space="preserve">e.g. </w:t>
      </w:r>
      <w:r w:rsidR="006E48C0" w:rsidRPr="00F92245">
        <w:t>for the southern-central GBR,</w:t>
      </w:r>
      <w:r w:rsidR="006E48C0" w:rsidRPr="00F92245" w:rsidDel="00DA5C81">
        <w:t xml:space="preserve"> </w:t>
      </w:r>
      <w:r w:rsidR="00DA5C81" w:rsidRPr="00F92245">
        <w:t>ca.</w:t>
      </w:r>
      <w:r w:rsidRPr="00F92245">
        <w:t xml:space="preserve"> </w:t>
      </w:r>
      <w:r w:rsidR="00DA5C81" w:rsidRPr="00F92245">
        <w:t>1</w:t>
      </w:r>
      <w:r w:rsidRPr="00F92245">
        <w:t xml:space="preserve">0,000 km </w:t>
      </w:r>
      <w:r w:rsidR="006E48C0" w:rsidRPr="00F92245">
        <w:t xml:space="preserve">of added coastline </w:t>
      </w:r>
      <w:r w:rsidRPr="00F92245">
        <w:t xml:space="preserve">in 3 </w:t>
      </w:r>
      <w:proofErr w:type="spellStart"/>
      <w:r w:rsidRPr="00F92245">
        <w:t>ky</w:t>
      </w:r>
      <w:proofErr w:type="spellEnd"/>
      <w:r w:rsidRPr="00F92245">
        <w:t>)</w:t>
      </w:r>
      <w:r w:rsidR="006E48C0" w:rsidRPr="00F92245">
        <w:t xml:space="preserve">. This is due to the </w:t>
      </w:r>
      <w:r w:rsidRPr="00F92245">
        <w:t xml:space="preserve">presence of </w:t>
      </w:r>
      <w:del w:id="776" w:author="Gus Hinestrosa" w:date="2018-09-14T14:41:00Z">
        <w:r w:rsidR="005E320D" w:rsidDel="00803C18">
          <w:delText xml:space="preserve">the </w:delText>
        </w:r>
      </w:del>
      <w:r w:rsidRPr="00F92245">
        <w:t>shelf</w:t>
      </w:r>
      <w:r w:rsidR="005E320D">
        <w:t>-parallel</w:t>
      </w:r>
      <w:r w:rsidRPr="00F92245">
        <w:t>, elongate</w:t>
      </w:r>
      <w:r w:rsidR="00EB09D2">
        <w:t>d</w:t>
      </w:r>
      <w:r w:rsidRPr="00F92245">
        <w:t xml:space="preserve"> structures</w:t>
      </w:r>
      <w:r w:rsidR="00175726" w:rsidRPr="00F92245">
        <w:t xml:space="preserve"> o</w:t>
      </w:r>
      <w:r w:rsidRPr="00F92245">
        <w:t xml:space="preserve">n the </w:t>
      </w:r>
      <w:del w:id="777" w:author="Gus Hinestrosa" w:date="2018-09-08T19:41:00Z">
        <w:r w:rsidR="00175726" w:rsidRPr="00F92245" w:rsidDel="00532B9F">
          <w:delText>shelf-edge</w:delText>
        </w:r>
      </w:del>
      <w:ins w:id="778" w:author="Gus Hinestrosa" w:date="2018-09-08T19:41:00Z">
        <w:r w:rsidR="000E1EFC">
          <w:t xml:space="preserve">shelf margin </w:t>
        </w:r>
      </w:ins>
      <w:del w:id="779" w:author="Gus Hinestrosa" w:date="2018-09-08T20:50:00Z">
        <w:r w:rsidRPr="00F92245" w:rsidDel="000E1EFC">
          <w:delText xml:space="preserve"> </w:delText>
        </w:r>
      </w:del>
      <w:r w:rsidRPr="00F92245">
        <w:t xml:space="preserve">of the GBR </w:t>
      </w:r>
      <w:r w:rsidR="00D46DD2">
        <w:t>(</w:t>
      </w:r>
      <w:r w:rsidR="007E369D" w:rsidRPr="00F92245">
        <w:fldChar w:fldCharType="begin"/>
      </w:r>
      <w:r w:rsidR="003E46A1">
        <w:instrText xml:space="preserve"> ADDIN EN.CITE &lt;EndNote&gt;&lt;Cite&gt;&lt;Author&gt;Hopley&lt;/Author&gt;&lt;Year&gt;2006&lt;/Year&gt;&lt;RecNum&gt;49&lt;/RecNum&gt;&lt;DisplayText&gt;Hopley, 2006; Hinestrosa et al., 2014&lt;/DisplayText&gt;&lt;record&gt;&lt;rec-number&gt;49&lt;/rec-number&gt;&lt;foreign-keys&gt;&lt;key app="EN" db-id="x5dasrs09vwsabepssyxweznptsx5t5avz9v" timestamp="0"&gt;49&lt;/key&gt;&lt;/foreign-keys&gt;&lt;ref-type name="Journal Article"&gt;17&lt;/ref-type&gt;&lt;contributors&gt;&lt;authors&gt;&lt;author&gt;Hopley, D.&lt;/author&gt;&lt;/authors&gt;&lt;/contributors&gt;&lt;titles&gt;&lt;title&gt;Coral reef growth on the shelf margin of the Great Barrier Reef with special reference to the Pompey Complex&lt;/title&gt;&lt;secondary-title&gt;Journal of Coastal Research&lt;/secondary-title&gt;&lt;/titles&gt;&lt;pages&gt;150-174&lt;/pages&gt;&lt;volume&gt;22&lt;/volume&gt;&lt;number&gt;1&lt;/number&gt;&lt;dates&gt;&lt;year&gt;2006&lt;/year&gt;&lt;/dates&gt;&lt;isbn&gt;0749-0208&lt;/isbn&gt;&lt;label&gt;Hopley_2006&lt;/label&gt;&lt;urls&gt;&lt;related-urls&gt;&lt;url&gt;&amp;lt;Go to ISI&amp;gt;://WOS:000234837800012&lt;/url&gt;&lt;/related-urls&gt;&lt;/urls&gt;&lt;/record&gt;&lt;/Cite&gt;&lt;Cite&gt;&lt;Author&gt;Hinestrosa&lt;/Author&gt;&lt;Year&gt;2014&lt;/Year&gt;&lt;RecNum&gt;48&lt;/RecNum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="007E369D" w:rsidRPr="00F92245">
        <w:fldChar w:fldCharType="separate"/>
      </w:r>
      <w:r w:rsidR="003E46A1">
        <w:rPr>
          <w:noProof/>
        </w:rPr>
        <w:t>Hopley, 2006; Hinestrosa et al., 2014</w:t>
      </w:r>
      <w:r w:rsidR="007E369D" w:rsidRPr="00F92245">
        <w:fldChar w:fldCharType="end"/>
      </w:r>
      <w:r w:rsidR="00D46DD2">
        <w:t>)</w:t>
      </w:r>
      <w:r w:rsidRPr="00F92245">
        <w:t xml:space="preserve">. Landward of the shelf-edge, </w:t>
      </w:r>
      <w:proofErr w:type="spellStart"/>
      <w:r w:rsidRPr="00F92245">
        <w:t>subaerially</w:t>
      </w:r>
      <w:proofErr w:type="spellEnd"/>
      <w:r w:rsidRPr="00F92245">
        <w:t xml:space="preserve"> exposed </w:t>
      </w:r>
      <w:r w:rsidR="00B00467" w:rsidRPr="00F92245">
        <w:t xml:space="preserve">fossil </w:t>
      </w:r>
      <w:r w:rsidRPr="00F92245">
        <w:t xml:space="preserve">reefs, </w:t>
      </w:r>
      <w:r w:rsidR="005E320D">
        <w:t xml:space="preserve">also </w:t>
      </w:r>
      <w:r w:rsidR="004E02EC">
        <w:t>shelf-parallel</w:t>
      </w:r>
      <w:r w:rsidR="006E48C0" w:rsidRPr="00F92245">
        <w:t>,</w:t>
      </w:r>
      <w:r w:rsidRPr="00F92245">
        <w:t xml:space="preserve"> contribute toward an early increase in coastal complexity. The </w:t>
      </w:r>
      <w:r w:rsidR="00834087">
        <w:t xml:space="preserve">resulting palaeo-coastal morphology in these flooded areas </w:t>
      </w:r>
      <w:r w:rsidR="00CD12D6" w:rsidRPr="00F92245">
        <w:t>(</w:t>
      </w:r>
      <w:r w:rsidR="00CD12D6" w:rsidRPr="00F92245">
        <w:fldChar w:fldCharType="begin"/>
      </w:r>
      <w:r w:rsidR="00CD12D6" w:rsidRPr="00F92245">
        <w:instrText xml:space="preserve"> REF _Ref495230911 </w:instrText>
      </w:r>
      <w:r w:rsidR="00F92245">
        <w:instrText xml:space="preserve"> \* MERGEFORMAT </w:instrText>
      </w:r>
      <w:r w:rsidR="00CD12D6" w:rsidRPr="00F92245">
        <w:fldChar w:fldCharType="separate"/>
      </w:r>
      <w:ins w:id="780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781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2</w:delText>
        </w:r>
      </w:del>
      <w:r w:rsidR="00CD12D6" w:rsidRPr="00F92245">
        <w:fldChar w:fldCharType="end"/>
      </w:r>
      <w:r w:rsidR="00CD12D6" w:rsidRPr="00F92245">
        <w:t xml:space="preserve">) </w:t>
      </w:r>
      <w:r w:rsidRPr="00F92245">
        <w:t xml:space="preserve">suggest </w:t>
      </w:r>
      <w:r w:rsidR="00834087">
        <w:t xml:space="preserve">the existence of </w:t>
      </w:r>
      <w:r w:rsidR="005E320D">
        <w:t xml:space="preserve">an </w:t>
      </w:r>
      <w:r w:rsidRPr="00F92245">
        <w:t>extensive palaeo-lagoonal environment</w:t>
      </w:r>
      <w:r w:rsidR="00B00467" w:rsidRPr="00F92245">
        <w:t xml:space="preserve"> </w:t>
      </w:r>
      <w:r w:rsidR="00D46DD2">
        <w:t>(</w:t>
      </w:r>
      <w:r w:rsidR="002B3472" w:rsidRPr="00F92245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2B3472" w:rsidRPr="00F92245">
        <w:fldChar w:fldCharType="separate"/>
      </w:r>
      <w:r w:rsidR="004C77CB">
        <w:rPr>
          <w:noProof/>
        </w:rPr>
        <w:t>Hinestrosa et al., 2016</w:t>
      </w:r>
      <w:r w:rsidR="002B3472" w:rsidRPr="00F92245">
        <w:fldChar w:fldCharType="end"/>
      </w:r>
      <w:r w:rsidR="00D46DD2">
        <w:t>)</w:t>
      </w:r>
      <w:r w:rsidRPr="00F92245">
        <w:t>.</w:t>
      </w:r>
    </w:p>
    <w:p w14:paraId="12BC77CA" w14:textId="63A7D889" w:rsidR="007A68F4" w:rsidRPr="00F92245" w:rsidRDefault="004C5D9B">
      <w:pPr>
        <w:spacing w:before="180" w:after="180" w:line="480" w:lineRule="auto"/>
      </w:pPr>
      <w:r w:rsidRPr="00F92245">
        <w:t xml:space="preserve">In contrast, the increase in </w:t>
      </w:r>
      <w:ins w:id="782" w:author="Gus Hinestrosa" w:date="2018-09-19T11:53:00Z">
        <w:r w:rsidR="00D80D4E">
          <w:t xml:space="preserve">coastal </w:t>
        </w:r>
      </w:ins>
      <w:r w:rsidRPr="00F92245">
        <w:t>complexity in the coast</w:t>
      </w:r>
      <w:r w:rsidR="005E320D">
        <w:t>line</w:t>
      </w:r>
      <w:r w:rsidRPr="00F92245">
        <w:t xml:space="preserve"> of the northern, northern-central</w:t>
      </w:r>
      <w:r w:rsidR="0049369A" w:rsidRPr="00F92245">
        <w:t xml:space="preserve"> GBR</w:t>
      </w:r>
      <w:r w:rsidRPr="00F92245">
        <w:t xml:space="preserve"> and southern GBR occurs later</w:t>
      </w:r>
      <w:r w:rsidR="0049369A" w:rsidRPr="00F92245">
        <w:t xml:space="preserve"> </w:t>
      </w:r>
      <w:r w:rsidRPr="00F92245">
        <w:t>(</w:t>
      </w:r>
      <w:r w:rsidR="00FD4A7E" w:rsidRPr="00F92245">
        <w:t xml:space="preserve">above </w:t>
      </w:r>
      <w:del w:id="783" w:author="Gus Hinestrosa" w:date="2018-09-14T14:42:00Z">
        <w:r w:rsidR="00FD4A7E" w:rsidRPr="00F92245" w:rsidDel="00803C18">
          <w:delText>4</w:delText>
        </w:r>
        <w:r w:rsidRPr="00F92245" w:rsidDel="00803C18">
          <w:delText xml:space="preserve">0 </w:delText>
        </w:r>
      </w:del>
      <w:ins w:id="784" w:author="Gus Hinestrosa" w:date="2018-09-14T14:42:00Z">
        <w:r w:rsidR="00803C18">
          <w:t>60</w:t>
        </w:r>
        <w:r w:rsidR="00803C18" w:rsidRPr="00F92245">
          <w:t xml:space="preserve"> </w:t>
        </w:r>
      </w:ins>
      <w:r w:rsidRPr="00F92245">
        <w:t xml:space="preserve">m, </w:t>
      </w:r>
      <w:r w:rsidR="00FD4A7E" w:rsidRPr="00F92245">
        <w:t xml:space="preserve">after </w:t>
      </w:r>
      <w:r w:rsidRPr="00F92245">
        <w:t>ca. 1</w:t>
      </w:r>
      <w:r w:rsidR="00FD4A7E" w:rsidRPr="00F92245">
        <w:t>1</w:t>
      </w:r>
      <w:ins w:id="785" w:author="Gus Hinestrosa" w:date="2018-09-14T14:43:00Z">
        <w:r w:rsidR="00803C18">
          <w:t>.5</w:t>
        </w:r>
      </w:ins>
      <w:r w:rsidRPr="00F92245">
        <w:t xml:space="preserve"> </w:t>
      </w:r>
      <w:proofErr w:type="spellStart"/>
      <w:r w:rsidRPr="00F92245">
        <w:t>ka</w:t>
      </w:r>
      <w:proofErr w:type="spellEnd"/>
      <w:r w:rsidRPr="00F92245">
        <w:t xml:space="preserve"> BP; </w:t>
      </w:r>
      <w:r w:rsidR="00CD12D6" w:rsidRPr="00F92245">
        <w:fldChar w:fldCharType="begin"/>
      </w:r>
      <w:r w:rsidR="00CD12D6" w:rsidRPr="00F92245">
        <w:instrText xml:space="preserve"> REF _Ref495155126 </w:instrText>
      </w:r>
      <w:r w:rsidR="00F92245">
        <w:instrText xml:space="preserve"> \* MERGEFORMAT </w:instrText>
      </w:r>
      <w:r w:rsidR="00CD12D6" w:rsidRPr="00F92245">
        <w:fldChar w:fldCharType="separate"/>
      </w:r>
      <w:ins w:id="786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3</w:t>
        </w:r>
      </w:ins>
      <w:del w:id="787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3</w:delText>
        </w:r>
      </w:del>
      <w:r w:rsidR="00CD12D6" w:rsidRPr="00F92245">
        <w:fldChar w:fldCharType="end"/>
      </w:r>
      <w:r w:rsidR="00216FF6">
        <w:t>-</w:t>
      </w:r>
      <w:del w:id="788" w:author="Gus Hinestrosa" w:date="2018-09-19T11:53:00Z">
        <w:r w:rsidR="00216FF6" w:rsidDel="00D80D4E">
          <w:delText>D</w:delText>
        </w:r>
      </w:del>
      <w:ins w:id="789" w:author="Gus Hinestrosa" w:date="2018-09-19T11:53:00Z">
        <w:r w:rsidR="00D80D4E">
          <w:t>E</w:t>
        </w:r>
      </w:ins>
      <w:r w:rsidR="00CD12D6" w:rsidRPr="00F92245">
        <w:t>).</w:t>
      </w:r>
      <w:r w:rsidR="005E320D">
        <w:t xml:space="preserve"> </w:t>
      </w:r>
      <w:r w:rsidRPr="00F92245">
        <w:t xml:space="preserve">This is </w:t>
      </w:r>
      <w:r w:rsidR="005E320D">
        <w:t>a c</w:t>
      </w:r>
      <w:r w:rsidRPr="00F92245">
        <w:t>onsequence of a different landscape</w:t>
      </w:r>
      <w:r w:rsidR="0021626A">
        <w:t xml:space="preserve">: </w:t>
      </w:r>
      <w:r w:rsidR="00E358E5" w:rsidRPr="00F92245">
        <w:t>a gentle</w:t>
      </w:r>
      <w:r w:rsidR="00BA4EA3">
        <w:t>r</w:t>
      </w:r>
      <w:r w:rsidR="00E358E5" w:rsidRPr="00F92245">
        <w:t xml:space="preserve"> </w:t>
      </w:r>
      <w:r w:rsidR="003771BD">
        <w:t xml:space="preserve">shelf </w:t>
      </w:r>
      <w:r w:rsidR="00E358E5" w:rsidRPr="00F92245">
        <w:t>gradient</w:t>
      </w:r>
      <w:r w:rsidRPr="00F92245">
        <w:t>, reduced extension of the deep</w:t>
      </w:r>
      <w:r w:rsidR="0049369A" w:rsidRPr="00F92245">
        <w:t>er shelf-edge</w:t>
      </w:r>
      <w:r w:rsidRPr="00F92245">
        <w:t xml:space="preserve"> reefs</w:t>
      </w:r>
      <w:r w:rsidR="00222E70">
        <w:t>,</w:t>
      </w:r>
      <w:r w:rsidR="00BA4EA3">
        <w:t xml:space="preserve"> </w:t>
      </w:r>
      <w:r w:rsidRPr="00F92245">
        <w:t>and shallower shelf incisions</w:t>
      </w:r>
      <w:r w:rsidR="00BA4EA3">
        <w:t xml:space="preserve"> by inter-reef channels</w:t>
      </w:r>
      <w:r w:rsidRPr="00F92245">
        <w:t xml:space="preserve">. These incisions are interpreted as palaeo-estuaries, </w:t>
      </w:r>
      <w:r w:rsidR="00BA4EA3">
        <w:t xml:space="preserve">and </w:t>
      </w:r>
      <w:r w:rsidR="00222E70">
        <w:t xml:space="preserve">are </w:t>
      </w:r>
      <w:r w:rsidRPr="00F92245">
        <w:t>particularly visible in the northern-central GBR</w:t>
      </w:r>
      <w:r w:rsidR="003822EA">
        <w:t xml:space="preserve"> (</w:t>
      </w:r>
      <w:r w:rsidR="003822EA">
        <w:fldChar w:fldCharType="begin"/>
      </w:r>
      <w:r w:rsidR="003822EA">
        <w:instrText xml:space="preserve"> REF _Ref495230911 \h </w:instrText>
      </w:r>
      <w:r w:rsidR="003822EA">
        <w:fldChar w:fldCharType="separate"/>
      </w:r>
      <w:ins w:id="790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791" w:author="Gus Hinestrosa" w:date="2018-09-15T20:33:00Z">
        <w:r w:rsidR="003822EA" w:rsidRPr="00F92245" w:rsidDel="0025457B">
          <w:delText xml:space="preserve">Figure </w:delText>
        </w:r>
        <w:r w:rsidR="003822EA" w:rsidDel="0025457B">
          <w:rPr>
            <w:noProof/>
          </w:rPr>
          <w:delText>2</w:delText>
        </w:r>
      </w:del>
      <w:r w:rsidR="003822EA">
        <w:fldChar w:fldCharType="end"/>
      </w:r>
      <w:r w:rsidR="003822EA">
        <w:t>-B)</w:t>
      </w:r>
      <w:r w:rsidRPr="00F92245">
        <w:t>. Estuarine mangrove muds with ages matching the mid-</w:t>
      </w:r>
      <w:r w:rsidR="00BE2E8A">
        <w:t>postglacial</w:t>
      </w:r>
      <w:r w:rsidR="00BE2E8A" w:rsidRPr="00F92245">
        <w:t xml:space="preserve"> </w:t>
      </w:r>
      <w:r w:rsidRPr="00F92245">
        <w:t xml:space="preserve">have been recovered at equivalent locations </w:t>
      </w:r>
      <w:r w:rsidR="00D46DD2">
        <w:t>(</w:t>
      </w:r>
      <w:ins w:id="792" w:author="Gus Hinestrosa" w:date="2018-09-19T16:52:00Z">
        <w:r w:rsidR="00B5597C">
          <w:t xml:space="preserve">e.g. </w:t>
        </w:r>
      </w:ins>
      <w:r w:rsidR="00C654C2" w:rsidRPr="00F92245">
        <w:fldChar w:fldCharType="begin">
          <w:fldData xml:space="preserve">PEVuZE5vdGU+PENpdGU+PEF1dGhvcj5HcmluZHJvZDwvQXV0aG9yPjxZZWFyPjE5OTk8L1llYXI+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</w:fldData>
        </w:fldChar>
      </w:r>
      <w:r w:rsidR="00B5597C">
        <w:instrText xml:space="preserve"> ADDIN EN.CITE </w:instrText>
      </w:r>
      <w:r w:rsidR="00B5597C">
        <w:fldChar w:fldCharType="begin">
          <w:fldData xml:space="preserve">PEVuZE5vdGU+PENpdGU+PEF1dGhvcj5HcmluZHJvZDwvQXV0aG9yPjxZZWFyPjE5OTk8L1llYXI+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</w:fldData>
        </w:fldChar>
      </w:r>
      <w:r w:rsidR="00B5597C">
        <w:instrText xml:space="preserve"> ADDIN EN.CITE.DATA </w:instrText>
      </w:r>
      <w:r w:rsidR="00B5597C">
        <w:fldChar w:fldCharType="end"/>
      </w:r>
      <w:r w:rsidR="00C654C2" w:rsidRPr="00F92245">
        <w:fldChar w:fldCharType="separate"/>
      </w:r>
      <w:r w:rsidR="00B5597C">
        <w:rPr>
          <w:noProof/>
        </w:rPr>
        <w:t>Harris et al., 1990; Grindrod et al., 1999</w:t>
      </w:r>
      <w:r w:rsidR="00C654C2" w:rsidRPr="00F92245">
        <w:fldChar w:fldCharType="end"/>
      </w:r>
      <w:r w:rsidR="00D46DD2">
        <w:t>)</w:t>
      </w:r>
      <w:r w:rsidR="00C654C2" w:rsidRPr="00F92245">
        <w:t xml:space="preserve"> </w:t>
      </w:r>
      <w:r w:rsidRPr="00F92245">
        <w:t xml:space="preserve">confirming the </w:t>
      </w:r>
      <w:r w:rsidRPr="00F92245">
        <w:lastRenderedPageBreak/>
        <w:t>reconstructed palaeo</w:t>
      </w:r>
      <w:r w:rsidR="00411E68" w:rsidRPr="00F92245">
        <w:t>-</w:t>
      </w:r>
      <w:r w:rsidRPr="00F92245">
        <w:t>geography. The late</w:t>
      </w:r>
      <w:r w:rsidR="00411E68" w:rsidRPr="00F92245">
        <w:t>r</w:t>
      </w:r>
      <w:r w:rsidRPr="00F92245">
        <w:t xml:space="preserve"> coastline length maximum for the northern GBR, near the Torres Strait, responds to the abundance of relatively shallow, elongated banks, sub-perpendicular to the shelf</w:t>
      </w:r>
      <w:r w:rsidR="00FE4E49" w:rsidRPr="00F92245">
        <w:t>.</w:t>
      </w:r>
    </w:p>
    <w:p w14:paraId="634C3102" w14:textId="4C470FD4" w:rsidR="007A68F4" w:rsidRPr="00F92245" w:rsidRDefault="004C5D9B">
      <w:pPr>
        <w:spacing w:before="180" w:after="180" w:line="480" w:lineRule="auto"/>
      </w:pPr>
      <w:r w:rsidRPr="00F92245">
        <w:t>In summary, the southern-central GBR experienced an early and rapid onset of lagoonal conditions</w:t>
      </w:r>
      <w:r w:rsidR="00BA4EA3">
        <w:t>,</w:t>
      </w:r>
      <w:r w:rsidRPr="00F92245">
        <w:t xml:space="preserve"> whereas the northern-central and northern GBR saw a progressive evolution </w:t>
      </w:r>
      <w:r w:rsidR="00F9587F" w:rsidRPr="00F92245">
        <w:t xml:space="preserve">to </w:t>
      </w:r>
      <w:r w:rsidRPr="00F92245">
        <w:t xml:space="preserve">an estuarine coastline. The effects of these changes on the depositional evolution of the </w:t>
      </w:r>
      <w:del w:id="793" w:author="Gus Hinestrosa" w:date="2018-09-08T19:41:00Z">
        <w:r w:rsidRPr="00F92245" w:rsidDel="00532B9F">
          <w:delText>shelf-edge</w:delText>
        </w:r>
      </w:del>
      <w:ins w:id="794" w:author="Gus Hinestrosa" w:date="2018-09-08T19:41:00Z">
        <w:r w:rsidR="000E1EFC">
          <w:t xml:space="preserve">shelf margin </w:t>
        </w:r>
      </w:ins>
      <w:del w:id="795" w:author="Gus Hinestrosa" w:date="2018-09-08T20:50:00Z">
        <w:r w:rsidRPr="00F92245" w:rsidDel="000E1EFC">
          <w:delText xml:space="preserve"> </w:delText>
        </w:r>
      </w:del>
      <w:r w:rsidRPr="00F92245">
        <w:t xml:space="preserve">have been described using seismic </w:t>
      </w:r>
      <w:r w:rsidR="00F9587F" w:rsidRPr="00F92245">
        <w:t xml:space="preserve">evidence </w:t>
      </w:r>
      <w:r w:rsidR="00D46DD2">
        <w:t>(</w:t>
      </w:r>
      <w:r w:rsidR="00C654C2" w:rsidRPr="00F92245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C654C2" w:rsidRPr="00F92245">
        <w:fldChar w:fldCharType="separate"/>
      </w:r>
      <w:r w:rsidR="004C77CB">
        <w:rPr>
          <w:noProof/>
        </w:rPr>
        <w:t>Hinestrosa et al., 2016</w:t>
      </w:r>
      <w:r w:rsidR="00C654C2" w:rsidRPr="00F92245">
        <w:fldChar w:fldCharType="end"/>
      </w:r>
      <w:r w:rsidR="00D46DD2">
        <w:t>)</w:t>
      </w:r>
      <w:r w:rsidRPr="00F92245">
        <w:t xml:space="preserve">. These interpretations suggest an early onset of detrimental conditions for reef accretion </w:t>
      </w:r>
      <w:r w:rsidR="00BA4EA3">
        <w:t>with</w:t>
      </w:r>
      <w:r w:rsidRPr="00F92245">
        <w:t xml:space="preserve">in the inner, back-reef lagoonal waters of the GBR between </w:t>
      </w:r>
      <w:r w:rsidR="00F9587F" w:rsidRPr="00F92245">
        <w:t xml:space="preserve">18° S and </w:t>
      </w:r>
      <w:r w:rsidRPr="00F92245">
        <w:t>22</w:t>
      </w:r>
      <w:r w:rsidR="00F9587F" w:rsidRPr="00F92245">
        <w:t>°</w:t>
      </w:r>
      <w:r w:rsidRPr="00F92245">
        <w:t xml:space="preserve"> S</w:t>
      </w:r>
      <w:r w:rsidR="003771BD">
        <w:t>,</w:t>
      </w:r>
      <w:r w:rsidRPr="00F92245">
        <w:t xml:space="preserve"> whilst the seaward, ocean-exposed areas saw thriving fringing-reef development. By maintaining a lower coastal complexity for longer, the edge of the northern-central GBR did not see such a marked detrimental effect of lagoonal waters on back-reef </w:t>
      </w:r>
      <w:proofErr w:type="spellStart"/>
      <w:r w:rsidRPr="00F92245">
        <w:t>coralgal</w:t>
      </w:r>
      <w:proofErr w:type="spellEnd"/>
      <w:r w:rsidRPr="00F92245">
        <w:t xml:space="preserve"> growth. This incised configuration with less convoluted east-west drainage patterns would also promote the enhancement of off</w:t>
      </w:r>
      <w:r w:rsidR="00961DCA" w:rsidRPr="00F92245">
        <w:t>-</w:t>
      </w:r>
      <w:r w:rsidRPr="00F92245">
        <w:t xml:space="preserve">shelf transport in later stages of the </w:t>
      </w:r>
      <w:r w:rsidR="00F72FC2" w:rsidRPr="00F92245">
        <w:t xml:space="preserve">marine </w:t>
      </w:r>
      <w:r w:rsidRPr="00F92245">
        <w:t>transgression.</w:t>
      </w:r>
    </w:p>
    <w:p w14:paraId="7D011581" w14:textId="77777777" w:rsidR="007A68F4" w:rsidRPr="00F92245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796" w:name="3rdcrjn" w:colFirst="0" w:colLast="0"/>
      <w:bookmarkEnd w:id="796"/>
      <w:r w:rsidRPr="00F92245">
        <w:t>Flooding of the shelf and slope deposits</w:t>
      </w:r>
    </w:p>
    <w:p w14:paraId="2DA2F8C4" w14:textId="6C430F0F" w:rsidR="007A68F4" w:rsidRPr="00D26749" w:rsidRDefault="004C5D9B" w:rsidP="005718E6">
      <w:pPr>
        <w:spacing w:line="480" w:lineRule="auto"/>
      </w:pPr>
      <w:r w:rsidRPr="00F92245">
        <w:t xml:space="preserve">Several locations have been cored </w:t>
      </w:r>
      <w:r w:rsidR="00D17835">
        <w:t>o</w:t>
      </w:r>
      <w:r w:rsidRPr="00F92245">
        <w:t>n the continental slope, from the southern limits of the GBR province (offshore of Fraser Island) to the northern</w:t>
      </w:r>
      <w:r w:rsidR="00961DCA" w:rsidRPr="00F92245">
        <w:t>-</w:t>
      </w:r>
      <w:r w:rsidRPr="00F92245">
        <w:t xml:space="preserve">central GBR slope </w:t>
      </w:r>
      <w:r w:rsidR="00D46DD2">
        <w:t>(</w:t>
      </w:r>
      <w:r w:rsidR="00BC71EB" w:rsidRPr="00F92245">
        <w:fldChar w:fldCharType="begin">
          <w:fldData xml:space="preserve">PEVuZE5vdGU+PENpdGU+PEF1dGhvcj5EdW5iYXI8L0F1dGhvcj48WWVhcj4yMDAwPC9ZZWFyPjxS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PEVuZE5vdGU+PENpdGU+PEF1dGhvcj5EdW5iYXI8L0F1dGhvcj48WWVhcj4yMDAwPC9ZZWFyPjxS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BC71EB" w:rsidRPr="00F92245">
        <w:fldChar w:fldCharType="separate"/>
      </w:r>
      <w:r w:rsidR="003E46A1">
        <w:rPr>
          <w:noProof/>
        </w:rPr>
        <w:t>Peerdeman et al., 1993; Dunbar et al., 2000; Troedson and Davies, 2001; Page and Dickens, 2005</w:t>
      </w:r>
      <w:r w:rsidR="00BC71EB" w:rsidRPr="00F92245">
        <w:fldChar w:fldCharType="end"/>
      </w:r>
      <w:r w:rsidR="00D46DD2">
        <w:t>)</w:t>
      </w:r>
      <w:r w:rsidR="0024613C" w:rsidRPr="00F92245">
        <w:t>.</w:t>
      </w:r>
      <w:del w:id="797" w:author="Gus Hinestrosa" w:date="2018-09-14T18:14:00Z">
        <w:r w:rsidRPr="00F92245" w:rsidDel="00BC3D3E">
          <w:delText xml:space="preserve"> </w:delText>
        </w:r>
      </w:del>
      <w:ins w:id="798" w:author="Gus Hinestrosa" w:date="2018-09-14T18:14:00Z">
        <w:r w:rsidR="00BC3D3E">
          <w:t xml:space="preserve"> </w:t>
        </w:r>
      </w:ins>
      <w:r w:rsidRPr="00F92245">
        <w:t xml:space="preserve">These cores confirm that off-shelf sedimentation in the slope/basin of the central GBR responds to a </w:t>
      </w:r>
      <w:r w:rsidR="009B1B5C" w:rsidRPr="00F92245">
        <w:t xml:space="preserve">'unconventional' </w:t>
      </w:r>
      <w:r w:rsidRPr="00F92245">
        <w:t>siliciclastic and carbonate transgressive shedding model</w:t>
      </w:r>
      <w:r w:rsidR="00961DCA" w:rsidRPr="00F92245">
        <w:t xml:space="preserve"> </w:t>
      </w:r>
      <w:r w:rsidR="00D46DD2">
        <w:t>(</w:t>
      </w:r>
      <w:r w:rsidR="00961DCA" w:rsidRPr="00F92245">
        <w:fldChar w:fldCharType="begin"/>
      </w:r>
      <w:r w:rsidR="009C20A9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961DCA" w:rsidRPr="00F92245">
        <w:fldChar w:fldCharType="separate"/>
      </w:r>
      <w:r w:rsidR="004C77CB">
        <w:rPr>
          <w:noProof/>
        </w:rPr>
        <w:t>Dunbar et al., 2000</w:t>
      </w:r>
      <w:r w:rsidR="00961DCA" w:rsidRPr="00F92245">
        <w:fldChar w:fldCharType="end"/>
      </w:r>
      <w:r w:rsidR="00D46DD2">
        <w:t>)</w:t>
      </w:r>
      <w:r w:rsidR="004E39D7" w:rsidRPr="00F92245">
        <w:t xml:space="preserve">. In such </w:t>
      </w:r>
      <w:r w:rsidR="00D17835">
        <w:t xml:space="preserve">a </w:t>
      </w:r>
      <w:r w:rsidR="004E39D7" w:rsidRPr="00F92245">
        <w:t>model, siliciclastic accumulation maximum and minimum rates are not necessarily observed during falling sea level and transgression, respectively</w:t>
      </w:r>
      <w:r w:rsidRPr="00F92245">
        <w:t xml:space="preserve"> (</w:t>
      </w:r>
      <w:del w:id="799" w:author="Gus Hinestrosa" w:date="2018-09-14T14:49:00Z">
        <w:r w:rsidR="00CD12D6" w:rsidRPr="00F92245" w:rsidDel="007D1B6A">
          <w:fldChar w:fldCharType="begin"/>
        </w:r>
        <w:r w:rsidR="00CD12D6" w:rsidRPr="00F92245" w:rsidDel="007D1B6A">
          <w:delInstrText xml:space="preserve"> REF _Ref495155126 </w:delInstrText>
        </w:r>
        <w:r w:rsidR="00F92245" w:rsidDel="007D1B6A">
          <w:delInstrText xml:space="preserve"> \* MERGEFORMAT </w:delInstrText>
        </w:r>
        <w:r w:rsidR="00CD12D6" w:rsidRPr="00F92245" w:rsidDel="007D1B6A">
          <w:fldChar w:fldCharType="separate"/>
        </w:r>
        <w:r w:rsidR="00CB3921" w:rsidRPr="00F92245" w:rsidDel="007D1B6A">
          <w:delText xml:space="preserve">Figure </w:delText>
        </w:r>
        <w:r w:rsidR="00CB3921" w:rsidDel="007D1B6A">
          <w:rPr>
            <w:noProof/>
          </w:rPr>
          <w:delText>3</w:delText>
        </w:r>
        <w:r w:rsidR="00CD12D6" w:rsidRPr="00F92245" w:rsidDel="007D1B6A">
          <w:fldChar w:fldCharType="end"/>
        </w:r>
        <w:r w:rsidR="00216FF6" w:rsidDel="007D1B6A">
          <w:delText>-</w:delText>
        </w:r>
      </w:del>
      <w:ins w:id="800" w:author="Gus Hinestrosa" w:date="2018-09-19T11:54:00Z">
        <w:r w:rsidR="00D80D4E">
          <w:fldChar w:fldCharType="begin"/>
        </w:r>
        <w:r w:rsidR="00D80D4E">
          <w:instrText xml:space="preserve"> REF _Ref525121368 \h </w:instrText>
        </w:r>
      </w:ins>
      <w:r w:rsidR="00D80D4E">
        <w:fldChar w:fldCharType="separate"/>
      </w:r>
      <w:ins w:id="801" w:author="Gus Hinestrosa" w:date="2018-09-19T11:54:00Z">
        <w:r w:rsidR="00D80D4E" w:rsidRPr="00F92245">
          <w:t xml:space="preserve">Figure </w:t>
        </w:r>
        <w:r w:rsidR="00D80D4E">
          <w:rPr>
            <w:noProof/>
          </w:rPr>
          <w:t>4</w:t>
        </w:r>
        <w:r w:rsidR="00D80D4E">
          <w:fldChar w:fldCharType="end"/>
        </w:r>
      </w:ins>
      <w:ins w:id="802" w:author="Gus Hinestrosa" w:date="2018-09-14T14:49:00Z">
        <w:r w:rsidR="007D1B6A">
          <w:t>-</w:t>
        </w:r>
      </w:ins>
      <w:ins w:id="803" w:author="Gus Hinestrosa" w:date="2018-09-19T11:54:00Z">
        <w:r w:rsidR="00D80D4E">
          <w:t>B</w:t>
        </w:r>
      </w:ins>
      <w:del w:id="804" w:author="Gus Hinestrosa" w:date="2018-09-14T14:49:00Z">
        <w:r w:rsidR="00216FF6" w:rsidDel="007D1B6A">
          <w:delText>H</w:delText>
        </w:r>
      </w:del>
      <w:r w:rsidRPr="00F92245">
        <w:t>).</w:t>
      </w:r>
      <w:r w:rsidR="002C42F5" w:rsidRPr="00F92245">
        <w:t xml:space="preserve"> </w:t>
      </w:r>
      <w:r w:rsidRPr="00F92245">
        <w:t xml:space="preserve">In contrast, the cores from the slope south of the Capricorn Channel </w:t>
      </w:r>
      <w:r w:rsidR="00D46DD2">
        <w:t>(</w:t>
      </w:r>
      <w:r w:rsidR="0024613C" w:rsidRPr="00F92245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24613C" w:rsidRPr="00F92245">
        <w:fldChar w:fldCharType="separate"/>
      </w:r>
      <w:r w:rsidR="004C77CB">
        <w:rPr>
          <w:noProof/>
        </w:rPr>
        <w:t>Bostock et al., 2009</w:t>
      </w:r>
      <w:r w:rsidR="0024613C" w:rsidRPr="00F92245">
        <w:fldChar w:fldCharType="end"/>
      </w:r>
      <w:r w:rsidR="00D46DD2">
        <w:t>)</w:t>
      </w:r>
      <w:r w:rsidRPr="00F92245">
        <w:t xml:space="preserve"> display a </w:t>
      </w:r>
      <w:r w:rsidR="009B1B5C" w:rsidRPr="00F92245">
        <w:t>'</w:t>
      </w:r>
      <w:r w:rsidRPr="00F92245">
        <w:t>conventional</w:t>
      </w:r>
      <w:r w:rsidR="009B1B5C" w:rsidRPr="00F92245">
        <w:t>'</w:t>
      </w:r>
      <w:r w:rsidRPr="00F92245">
        <w:t xml:space="preserve"> slope depositional model </w:t>
      </w:r>
      <w:r w:rsidR="00D46DD2">
        <w:t>(</w:t>
      </w:r>
      <w:r w:rsidR="0024613C" w:rsidRPr="00F92245">
        <w:fldChar w:fldCharType="begin"/>
      </w:r>
      <w:r w:rsidR="009C20A9">
        <w:instrText xml:space="preserve"> ADDIN EN.CITE &lt;EndNote&gt;&lt;Cite&gt;&lt;Author&gt;Mitchum&lt;/Author&gt;&lt;Year&gt;1976&lt;/Year&gt;&lt;RecNum&gt;67&lt;/RecNum&gt;&lt;DisplayText&gt;Mitchum et al., 1976; Vail et al., 1977&lt;/DisplayText&gt;&lt;record&gt;&lt;rec-number&gt;67&lt;/rec-number&gt;&lt;foreign-keys&gt;&lt;key app="EN" db-id="x5dasrs09vwsabepssyxweznptsx5t5avz9v" timestamp="0"&gt;67&lt;/key&gt;&lt;/foreign-keys&gt;&lt;ref-type name="Journal Article"&gt;17&lt;/ref-type&gt;&lt;contributors&gt;&lt;authors&gt;&lt;author&gt;Mitchum, R. M.&lt;/author&gt;&lt;author&gt;Vail, P. R.&lt;/author&gt;&lt;author&gt;Todd, R. G.&lt;/author&gt;&lt;/authors&gt;&lt;/contributors&gt;&lt;titles&gt;&lt;title&gt;Regional seismic interpretation using sequences and eustatic cycles&lt;/title&gt;&lt;secondary-title&gt;AAPG Bulletin-American Association of Petroleum Geologists&lt;/secondary-title&gt;&lt;/titles&gt;&lt;pages&gt;699-699&lt;/pages&gt;&lt;volume&gt;60&lt;/volume&gt;&lt;number&gt;4&lt;/number&gt;&lt;dates&gt;&lt;year&gt;1976&lt;/year&gt;&lt;/dates&gt;&lt;isbn&gt;0149-1423&lt;/isbn&gt;&lt;label&gt;Mitchum_1976&lt;/label&gt;&lt;urls&gt;&lt;related-urls&gt;&lt;url&gt;&amp;lt;Go to ISI&amp;gt;://WOS:A1976BQ68300191&lt;/url&gt;&lt;/related-urls&gt;&lt;/urls&gt;&lt;/record&gt;&lt;/Cite&gt;&lt;Cite&gt;&lt;Author&gt;Vail&lt;/Author&gt;&lt;Year&gt;1977&lt;/Year&gt;&lt;RecNum&gt;91&lt;/RecNum&gt;&lt;record&gt;&lt;rec-number&gt;91&lt;/rec-number&gt;&lt;foreign-keys&gt;&lt;key app="EN" db-id="x5dasrs09vwsabepssyxweznptsx5t5avz9v" timestamp="0"&gt;91&lt;/key&gt;&lt;/foreign-keys&gt;&lt;ref-type name="Journal Article"&gt;17&lt;/ref-type&gt;&lt;contributors&gt;&lt;authors&gt;&lt;author&gt;Vail, P. R.&lt;/author&gt;&lt;author&gt;Mitchum, R. M.&lt;/author&gt;&lt;author&gt;Thompson, S.&lt;/author&gt;&lt;/authors&gt;&lt;/contributors&gt;&lt;titles&gt;&lt;title&gt;Seismic stratigraphy and global changes of sea level, Part 4: Global cycles of relative change of sea level&lt;/title&gt;&lt;secondary-title&gt;AAPG American Association of Petroleum Geologists, Memoir 26, 83&lt;/secondary-title&gt;&lt;/titles&gt;&lt;volume&gt;97&lt;/volume&gt;&lt;dates&gt;&lt;year&gt;1977&lt;/year&gt;&lt;/dates&gt;&lt;label&gt;Vail_1977&lt;/label&gt;&lt;urls&gt;&lt;/urls&gt;&lt;/record&gt;&lt;/Cite&gt;&lt;/EndNote&gt;</w:instrText>
      </w:r>
      <w:r w:rsidR="0024613C" w:rsidRPr="00F92245">
        <w:fldChar w:fldCharType="separate"/>
      </w:r>
      <w:r w:rsidR="004C77CB">
        <w:rPr>
          <w:noProof/>
        </w:rPr>
        <w:t>Mitchum et al., 1976; Vail et al., 1977</w:t>
      </w:r>
      <w:r w:rsidR="0024613C" w:rsidRPr="00F92245">
        <w:fldChar w:fldCharType="end"/>
      </w:r>
      <w:r w:rsidR="00D46DD2">
        <w:t>)</w:t>
      </w:r>
      <w:r w:rsidR="00067AC8" w:rsidRPr="00F92245">
        <w:t xml:space="preserve">, </w:t>
      </w:r>
      <w:r w:rsidR="00067AC8" w:rsidRPr="00147064">
        <w:t>where the maximum off</w:t>
      </w:r>
      <w:r w:rsidR="004E39D7" w:rsidRPr="00D26749">
        <w:t>-</w:t>
      </w:r>
      <w:r w:rsidR="00067AC8" w:rsidRPr="00D26749">
        <w:t xml:space="preserve">shelf sediment flux occurs during </w:t>
      </w:r>
      <w:r w:rsidR="0024210B" w:rsidRPr="00D26749">
        <w:t>falling</w:t>
      </w:r>
      <w:r w:rsidR="00067AC8" w:rsidRPr="00D26749">
        <w:t xml:space="preserve"> sea level</w:t>
      </w:r>
      <w:r w:rsidRPr="00D26749">
        <w:t xml:space="preserve">. In the central GBR, the mass accumulation curves do not always show a close synchrony between sites. </w:t>
      </w:r>
      <w:r w:rsidRPr="00D26749">
        <w:lastRenderedPageBreak/>
        <w:t>Nevertheless, it is possible to correlate the major slope trends w</w:t>
      </w:r>
      <w:r w:rsidR="004E39D7" w:rsidRPr="00D26749">
        <w:t xml:space="preserve">ith </w:t>
      </w:r>
      <w:r w:rsidR="00C755D2" w:rsidRPr="00D26749">
        <w:t>key</w:t>
      </w:r>
      <w:r w:rsidRPr="00D26749">
        <w:t xml:space="preserve"> features of </w:t>
      </w:r>
      <w:r w:rsidR="00C755D2" w:rsidRPr="00D26749">
        <w:t xml:space="preserve">our </w:t>
      </w:r>
      <w:r w:rsidRPr="00D26749">
        <w:t>shelf flooding reconstruction (See supplementary table).</w:t>
      </w:r>
    </w:p>
    <w:p w14:paraId="602E3744" w14:textId="65FE12F4" w:rsidR="007A68F4" w:rsidRPr="00D26749" w:rsidRDefault="004C5D9B" w:rsidP="00D403D3">
      <w:pPr>
        <w:spacing w:before="180" w:after="180" w:line="480" w:lineRule="auto"/>
      </w:pPr>
      <w:r w:rsidRPr="00D26749">
        <w:t>Marine flooding occurred earlier and more rapidly in the southern-central GBR</w:t>
      </w:r>
      <w:del w:id="805" w:author="Gus Hinestrosa" w:date="2018-09-14T17:55:00Z">
        <w:r w:rsidRPr="00D26749" w:rsidDel="007D30E8">
          <w:delText xml:space="preserve"> (5</w:delText>
        </w:r>
        <w:r w:rsidR="00CD2046" w:rsidRPr="00D26749" w:rsidDel="007D30E8">
          <w:delText>0</w:delText>
        </w:r>
        <w:r w:rsidRPr="00D26749" w:rsidDel="007D30E8">
          <w:delText>% of marine flooding</w:delText>
        </w:r>
      </w:del>
      <w:del w:id="806" w:author="Gus Hinestrosa" w:date="2018-09-14T15:02:00Z">
        <w:r w:rsidRPr="00D26749" w:rsidDel="002A5537">
          <w:delText xml:space="preserve"> and</w:delText>
        </w:r>
      </w:del>
      <w:del w:id="807" w:author="Gus Hinestrosa" w:date="2018-09-14T17:55:00Z">
        <w:r w:rsidRPr="00D26749" w:rsidDel="007D30E8">
          <w:delText xml:space="preserve"> </w:delText>
        </w:r>
      </w:del>
      <w:del w:id="808" w:author="Gus Hinestrosa" w:date="2018-09-14T17:54:00Z">
        <w:r w:rsidRPr="00D26749" w:rsidDel="007D30E8">
          <w:delText>maximum</w:delText>
        </w:r>
      </w:del>
      <w:del w:id="809" w:author="Gus Hinestrosa" w:date="2018-09-14T17:55:00Z">
        <w:r w:rsidRPr="00D26749" w:rsidDel="007D30E8">
          <w:delText xml:space="preserve"> flooding rate </w:delText>
        </w:r>
      </w:del>
      <w:del w:id="810" w:author="Gus Hinestrosa" w:date="2018-09-08T18:10:00Z">
        <w:r w:rsidRPr="00D26749" w:rsidDel="00C42151">
          <w:delText xml:space="preserve">at </w:delText>
        </w:r>
      </w:del>
      <w:del w:id="811" w:author="Gus Hinestrosa" w:date="2018-09-08T18:11:00Z">
        <w:r w:rsidRPr="00D26749" w:rsidDel="009202C1">
          <w:delText xml:space="preserve">50 </w:delText>
        </w:r>
      </w:del>
      <w:del w:id="812" w:author="Gus Hinestrosa" w:date="2018-09-14T17:55:00Z">
        <w:r w:rsidRPr="00D26749" w:rsidDel="007D30E8">
          <w:delText xml:space="preserve">m, ca. </w:delText>
        </w:r>
      </w:del>
      <w:del w:id="813" w:author="Gus Hinestrosa" w:date="2018-09-08T18:11:00Z">
        <w:r w:rsidRPr="00D26749" w:rsidDel="009202C1">
          <w:delText xml:space="preserve">12 </w:delText>
        </w:r>
      </w:del>
      <w:del w:id="814" w:author="Gus Hinestrosa" w:date="2018-09-14T17:55:00Z">
        <w:r w:rsidRPr="00D26749" w:rsidDel="007D30E8">
          <w:delText>ka BP;</w:delText>
        </w:r>
        <w:r w:rsidR="009D628F" w:rsidRPr="00D26749" w:rsidDel="007D30E8">
          <w:delText xml:space="preserve"> </w:delText>
        </w:r>
        <w:r w:rsidR="009D628F" w:rsidRPr="00D26749" w:rsidDel="007D30E8">
          <w:fldChar w:fldCharType="begin"/>
        </w:r>
        <w:r w:rsidR="009D628F" w:rsidRPr="00D26749" w:rsidDel="007D30E8">
          <w:delInstrText xml:space="preserve"> REF _Ref495155126 </w:delInstrText>
        </w:r>
        <w:r w:rsidR="00F92245" w:rsidRPr="00D26749" w:rsidDel="007D30E8">
          <w:delInstrText xml:space="preserve"> \* MERGEFORMAT </w:delInstrText>
        </w:r>
        <w:r w:rsidR="009D628F" w:rsidRPr="00D26749" w:rsidDel="007D30E8">
          <w:fldChar w:fldCharType="separate"/>
        </w:r>
        <w:r w:rsidR="00CB3921" w:rsidRPr="00D26749" w:rsidDel="007D30E8">
          <w:delText xml:space="preserve">Figure </w:delText>
        </w:r>
        <w:r w:rsidR="00CB3921" w:rsidRPr="00D26749" w:rsidDel="007D30E8">
          <w:rPr>
            <w:noProof/>
          </w:rPr>
          <w:delText>3</w:delText>
        </w:r>
        <w:r w:rsidR="009D628F" w:rsidRPr="00D26749" w:rsidDel="007D30E8">
          <w:fldChar w:fldCharType="end"/>
        </w:r>
        <w:r w:rsidR="00216FF6" w:rsidRPr="00D26749" w:rsidDel="007D30E8">
          <w:delText>-B, -</w:delText>
        </w:r>
      </w:del>
      <w:del w:id="815" w:author="Gus Hinestrosa" w:date="2018-09-14T14:51:00Z">
        <w:r w:rsidR="00216FF6" w:rsidRPr="00D26749" w:rsidDel="00AE118F">
          <w:delText>C</w:delText>
        </w:r>
      </w:del>
      <w:del w:id="816" w:author="Gus Hinestrosa" w:date="2018-09-14T17:55:00Z">
        <w:r w:rsidRPr="00D26749" w:rsidDel="007D30E8">
          <w:delText xml:space="preserve">) </w:delText>
        </w:r>
      </w:del>
      <w:ins w:id="817" w:author="Gus Hinestrosa" w:date="2018-09-14T17:55:00Z">
        <w:r w:rsidR="007D30E8" w:rsidRPr="00D26749">
          <w:t xml:space="preserve"> </w:t>
        </w:r>
      </w:ins>
      <w:r w:rsidRPr="00D26749">
        <w:t>than in the rest of the shelf</w:t>
      </w:r>
      <w:ins w:id="818" w:author="Gus Hinestrosa" w:date="2018-09-14T17:55:00Z">
        <w:r w:rsidR="007D30E8" w:rsidRPr="00D26749">
          <w:t xml:space="preserve">  (50% of marine flooding and flooding magnitude and rate maxima after 60 m, ca. 11 </w:t>
        </w:r>
        <w:proofErr w:type="spellStart"/>
        <w:r w:rsidR="007D30E8" w:rsidRPr="00D26749">
          <w:t>ka</w:t>
        </w:r>
        <w:proofErr w:type="spellEnd"/>
        <w:r w:rsidR="007D30E8" w:rsidRPr="00D26749">
          <w:t xml:space="preserve"> BP; </w:t>
        </w:r>
        <w:r w:rsidR="007D30E8" w:rsidRPr="00D26749">
          <w:fldChar w:fldCharType="begin"/>
        </w:r>
        <w:r w:rsidR="007D30E8" w:rsidRPr="00D26749">
          <w:instrText xml:space="preserve"> REF _Ref495155126  \* MERGEFORMAT </w:instrText>
        </w:r>
        <w:r w:rsidR="007D30E8" w:rsidRPr="00D26749">
          <w:fldChar w:fldCharType="separate"/>
        </w:r>
      </w:ins>
      <w:ins w:id="819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3</w:t>
        </w:r>
      </w:ins>
      <w:del w:id="820" w:author="Gus Hinestrosa" w:date="2018-09-15T20:33:00Z">
        <w:r w:rsidR="007D30E8" w:rsidRPr="00D26749" w:rsidDel="0025457B">
          <w:delText xml:space="preserve">Figure </w:delText>
        </w:r>
        <w:r w:rsidR="007D30E8" w:rsidRPr="00D26749" w:rsidDel="0025457B">
          <w:rPr>
            <w:noProof/>
          </w:rPr>
          <w:delText>3</w:delText>
        </w:r>
      </w:del>
      <w:ins w:id="821" w:author="Gus Hinestrosa" w:date="2018-09-14T17:55:00Z">
        <w:r w:rsidR="007D30E8" w:rsidRPr="00D26749">
          <w:fldChar w:fldCharType="end"/>
        </w:r>
        <w:r w:rsidR="007D30E8" w:rsidRPr="00D26749">
          <w:t>-B, -</w:t>
        </w:r>
      </w:ins>
      <w:ins w:id="822" w:author="Gus Hinestrosa" w:date="2018-09-19T11:54:00Z">
        <w:r w:rsidR="00D80D4E">
          <w:t>C</w:t>
        </w:r>
      </w:ins>
      <w:ins w:id="823" w:author="Gus Hinestrosa" w:date="2018-09-14T17:55:00Z">
        <w:r w:rsidR="007D30E8" w:rsidRPr="00D26749">
          <w:t>)</w:t>
        </w:r>
      </w:ins>
      <w:r w:rsidRPr="00D26749">
        <w:t xml:space="preserve">. Similar to the coastal complexity </w:t>
      </w:r>
      <w:r w:rsidR="005865B2" w:rsidRPr="00D26749">
        <w:t>trends</w:t>
      </w:r>
      <w:r w:rsidRPr="00D26749">
        <w:t>, the northern, northern-central, and southern GBR</w:t>
      </w:r>
      <w:r w:rsidR="005865B2" w:rsidRPr="00D26749">
        <w:t xml:space="preserve"> sub-regions</w:t>
      </w:r>
      <w:r w:rsidRPr="00D26749">
        <w:t xml:space="preserve"> do not show a significant increase in flooded area until </w:t>
      </w:r>
      <w:ins w:id="824" w:author="Gus Hinestrosa" w:date="2018-09-14T15:05:00Z">
        <w:r w:rsidR="000814E1" w:rsidRPr="00D26749">
          <w:t xml:space="preserve">at least </w:t>
        </w:r>
      </w:ins>
      <w:ins w:id="825" w:author="Gus Hinestrosa" w:date="2018-09-14T15:04:00Z">
        <w:r w:rsidR="002A5537" w:rsidRPr="00D26749">
          <w:t>a millennia later.</w:t>
        </w:r>
      </w:ins>
      <w:del w:id="826" w:author="Gus Hinestrosa" w:date="2018-09-14T15:04:00Z">
        <w:r w:rsidRPr="00D26749" w:rsidDel="002A5537">
          <w:delText>sea</w:delText>
        </w:r>
        <w:r w:rsidR="009F7881" w:rsidRPr="00D26749" w:rsidDel="002A5537">
          <w:delText xml:space="preserve"> </w:delText>
        </w:r>
        <w:r w:rsidRPr="00D26749" w:rsidDel="002A5537">
          <w:delText xml:space="preserve">level </w:delText>
        </w:r>
        <w:r w:rsidR="00D17835" w:rsidRPr="00D26749" w:rsidDel="002A5537">
          <w:delText>reached</w:delText>
        </w:r>
        <w:r w:rsidR="002C42F5" w:rsidRPr="00D26749" w:rsidDel="002A5537">
          <w:delText xml:space="preserve"> </w:delText>
        </w:r>
        <w:r w:rsidRPr="00D26749" w:rsidDel="002A5537">
          <w:delText>40 m (</w:delText>
        </w:r>
        <w:r w:rsidR="007017FF" w:rsidRPr="00D26749" w:rsidDel="002A5537">
          <w:delText xml:space="preserve">at </w:delText>
        </w:r>
        <w:r w:rsidRPr="00D26749" w:rsidDel="002A5537">
          <w:delText>ca. 11 ka BP).</w:delText>
        </w:r>
      </w:del>
      <w:r w:rsidRPr="00D26749">
        <w:t xml:space="preserve"> The shelf morphology played an important role: in the southern-central GBR, the lower topography and the low surface</w:t>
      </w:r>
      <w:r w:rsidR="009F7881" w:rsidRPr="00D26749">
        <w:t xml:space="preserve"> </w:t>
      </w:r>
      <w:r w:rsidRPr="00D26749">
        <w:t xml:space="preserve">gradient </w:t>
      </w:r>
      <w:proofErr w:type="spellStart"/>
      <w:r w:rsidR="005718E6" w:rsidRPr="00D26749">
        <w:t>favor</w:t>
      </w:r>
      <w:r w:rsidRPr="00D26749">
        <w:t>ed</w:t>
      </w:r>
      <w:proofErr w:type="spellEnd"/>
      <w:r w:rsidRPr="00D26749">
        <w:t xml:space="preserve"> rapid landward </w:t>
      </w:r>
      <w:del w:id="827" w:author="Gus Hinestrosa" w:date="2018-09-12T13:32:00Z">
        <w:r w:rsidRPr="00D26749" w:rsidDel="00461426">
          <w:delText xml:space="preserve">advancement </w:delText>
        </w:r>
      </w:del>
      <w:ins w:id="828" w:author="Gus Hinestrosa" w:date="2018-09-12T13:32:00Z">
        <w:r w:rsidR="00461426" w:rsidRPr="00D26749">
          <w:t xml:space="preserve">retreat </w:t>
        </w:r>
      </w:ins>
      <w:r w:rsidRPr="00D26749">
        <w:t>of the coastline, whereas in other areas</w:t>
      </w:r>
      <w:r w:rsidR="009F7881" w:rsidRPr="00D26749">
        <w:t>,</w:t>
      </w:r>
      <w:r w:rsidRPr="00D26749">
        <w:t xml:space="preserve"> the shallower and narrower platform</w:t>
      </w:r>
      <w:r w:rsidR="009F7881" w:rsidRPr="00D26749">
        <w:t xml:space="preserve"> </w:t>
      </w:r>
      <w:r w:rsidR="00584A40" w:rsidRPr="00D26749">
        <w:t xml:space="preserve">and the </w:t>
      </w:r>
      <w:r w:rsidR="00FE12BA" w:rsidRPr="00D26749">
        <w:t>relatively steeper shelf</w:t>
      </w:r>
      <w:r w:rsidR="00584A40" w:rsidRPr="00D26749">
        <w:t xml:space="preserve"> gradient</w:t>
      </w:r>
      <w:r w:rsidRPr="00D26749">
        <w:t xml:space="preserve"> resulted in a delayed</w:t>
      </w:r>
      <w:r w:rsidR="009F7881" w:rsidRPr="00D26749">
        <w:t xml:space="preserve"> and</w:t>
      </w:r>
      <w:r w:rsidRPr="00D26749">
        <w:t xml:space="preserve"> smaller maximum flooded area.</w:t>
      </w:r>
    </w:p>
    <w:p w14:paraId="0B9E0320" w14:textId="05741F7F" w:rsidR="007A68F4" w:rsidRPr="00D26749" w:rsidRDefault="0065414B" w:rsidP="001C4E8C">
      <w:pPr>
        <w:spacing w:before="180" w:after="180" w:line="480" w:lineRule="auto"/>
      </w:pPr>
      <w:r w:rsidRPr="00D26749">
        <w:t xml:space="preserve">The flooding reconstructions can help explain the major depositional differences observed between the continental slope of the Capricorn Channel and the upper-slope of the central GBR. </w:t>
      </w:r>
      <w:r w:rsidR="004C5D9B" w:rsidRPr="00D26749">
        <w:t>The lack of reefs on the southern Capricorn Channel</w:t>
      </w:r>
      <w:r w:rsidRPr="00D26749">
        <w:t xml:space="preserve"> sub-region</w:t>
      </w:r>
      <w:r w:rsidR="003470BE" w:rsidRPr="00D26749">
        <w:t xml:space="preserve">, </w:t>
      </w:r>
      <w:r w:rsidR="004C5D9B" w:rsidRPr="00D26749">
        <w:t xml:space="preserve">its physiography, and the southward drainage system </w:t>
      </w:r>
      <w:del w:id="829" w:author="Gus Hinestrosa" w:date="2018-09-16T14:41:00Z">
        <w:r w:rsidR="004C5D9B" w:rsidRPr="00D26749" w:rsidDel="00C2124F">
          <w:delText>might explain</w:delText>
        </w:r>
      </w:del>
      <w:ins w:id="830" w:author="Gus Hinestrosa" w:date="2018-09-16T14:41:00Z">
        <w:r w:rsidR="00C2124F" w:rsidRPr="00D26749">
          <w:t>are consistent with</w:t>
        </w:r>
      </w:ins>
      <w:r w:rsidR="004C5D9B" w:rsidRPr="00D26749">
        <w:t xml:space="preserve"> </w:t>
      </w:r>
      <w:del w:id="831" w:author="Gus Hinestrosa" w:date="2018-09-16T14:42:00Z">
        <w:r w:rsidR="004C5D9B" w:rsidRPr="00D26749" w:rsidDel="00C2124F">
          <w:delText>the</w:delText>
        </w:r>
        <w:r w:rsidR="003470BE" w:rsidRPr="00D26749" w:rsidDel="00C2124F">
          <w:delText xml:space="preserve"> </w:delText>
        </w:r>
      </w:del>
      <w:ins w:id="832" w:author="Gus Hinestrosa" w:date="2018-09-16T14:42:00Z">
        <w:r w:rsidR="00C2124F" w:rsidRPr="00D26749">
          <w:t xml:space="preserve">higher </w:t>
        </w:r>
      </w:ins>
      <w:del w:id="833" w:author="Gus Hinestrosa" w:date="2018-09-14T18:28:00Z">
        <w:r w:rsidR="003470BE" w:rsidRPr="00D26749" w:rsidDel="00455A13">
          <w:delText xml:space="preserve">significant </w:delText>
        </w:r>
      </w:del>
      <w:r w:rsidR="003470BE" w:rsidRPr="00D26749">
        <w:t>sedimentation rates during falling sea level</w:t>
      </w:r>
      <w:r w:rsidR="004C5D9B" w:rsidRPr="00D26749">
        <w:t xml:space="preserve"> </w:t>
      </w:r>
      <w:r w:rsidR="003470BE" w:rsidRPr="00D26749">
        <w:t>(</w:t>
      </w:r>
      <w:r w:rsidR="009B1B5C" w:rsidRPr="00D26749">
        <w:t xml:space="preserve">'conventional' </w:t>
      </w:r>
      <w:r w:rsidR="003470BE" w:rsidRPr="00D26749">
        <w:t xml:space="preserve">model) </w:t>
      </w:r>
      <w:r w:rsidR="004C5D9B" w:rsidRPr="00D26749">
        <w:t>observed in slope deposits (core GC12,</w:t>
      </w:r>
      <w:del w:id="834" w:author="Gus Hinestrosa" w:date="2018-09-19T11:54:00Z">
        <w:r w:rsidR="009D628F" w:rsidRPr="00D26749" w:rsidDel="00D80D4E">
          <w:delText xml:space="preserve"> </w:delText>
        </w:r>
      </w:del>
      <w:ins w:id="835" w:author="Gus Hinestrosa" w:date="2018-09-19T11:54:00Z">
        <w:r w:rsidR="00D80D4E">
          <w:t xml:space="preserve"> </w:t>
        </w:r>
        <w:r w:rsidR="00D80D4E">
          <w:fldChar w:fldCharType="begin"/>
        </w:r>
        <w:r w:rsidR="00D80D4E">
          <w:instrText xml:space="preserve"> REF _Ref525121368 \h </w:instrText>
        </w:r>
      </w:ins>
      <w:r w:rsidR="00D80D4E">
        <w:fldChar w:fldCharType="separate"/>
      </w:r>
      <w:ins w:id="836" w:author="Gus Hinestrosa" w:date="2018-09-19T11:54:00Z">
        <w:r w:rsidR="00D80D4E" w:rsidRPr="00F92245">
          <w:t xml:space="preserve">Figure </w:t>
        </w:r>
        <w:r w:rsidR="00D80D4E">
          <w:rPr>
            <w:noProof/>
          </w:rPr>
          <w:t>4</w:t>
        </w:r>
        <w:r w:rsidR="00D80D4E">
          <w:fldChar w:fldCharType="end"/>
        </w:r>
        <w:r w:rsidR="00D80D4E">
          <w:t>-B</w:t>
        </w:r>
      </w:ins>
      <w:del w:id="837" w:author="Gus Hinestrosa" w:date="2018-09-14T15:05:00Z">
        <w:r w:rsidR="009D628F" w:rsidRPr="00D26749" w:rsidDel="000814E1">
          <w:fldChar w:fldCharType="begin"/>
        </w:r>
        <w:r w:rsidR="009D628F" w:rsidRPr="00D26749" w:rsidDel="000814E1">
          <w:delInstrText xml:space="preserve"> REF _Ref495155126 </w:delInstrText>
        </w:r>
        <w:r w:rsidR="00F92245" w:rsidRPr="00D26749" w:rsidDel="000814E1">
          <w:delInstrText xml:space="preserve"> \* MERGEFORMAT </w:delInstrText>
        </w:r>
        <w:r w:rsidR="009D628F" w:rsidRPr="00D26749" w:rsidDel="000814E1">
          <w:fldChar w:fldCharType="separate"/>
        </w:r>
        <w:r w:rsidR="00CB3921" w:rsidRPr="00D26749" w:rsidDel="000814E1">
          <w:delText xml:space="preserve">Figure </w:delText>
        </w:r>
        <w:r w:rsidR="00CB3921" w:rsidRPr="00D26749" w:rsidDel="000814E1">
          <w:rPr>
            <w:noProof/>
          </w:rPr>
          <w:delText>3</w:delText>
        </w:r>
        <w:r w:rsidR="009D628F" w:rsidRPr="00D26749" w:rsidDel="000814E1">
          <w:fldChar w:fldCharType="end"/>
        </w:r>
      </w:del>
      <w:del w:id="838" w:author="Gus Hinestrosa" w:date="2018-09-19T11:54:00Z">
        <w:r w:rsidR="00216FF6" w:rsidRPr="00D26749" w:rsidDel="00D80D4E">
          <w:delText>-</w:delText>
        </w:r>
      </w:del>
      <w:del w:id="839" w:author="Gus Hinestrosa" w:date="2018-09-14T15:05:00Z">
        <w:r w:rsidR="00216FF6" w:rsidRPr="00D26749" w:rsidDel="000814E1">
          <w:delText>H</w:delText>
        </w:r>
      </w:del>
      <w:r w:rsidR="004C5D9B" w:rsidRPr="00D26749">
        <w:t xml:space="preserve">; </w:t>
      </w:r>
      <w:r w:rsidR="00B26F09" w:rsidRPr="00D26749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B26F09" w:rsidRPr="00D26749">
        <w:fldChar w:fldCharType="separate"/>
      </w:r>
      <w:r w:rsidR="00D46DD2" w:rsidRPr="00D26749">
        <w:rPr>
          <w:noProof/>
        </w:rPr>
        <w:t>Bostock et al., 2009</w:t>
      </w:r>
      <w:r w:rsidR="00B26F09" w:rsidRPr="00D26749">
        <w:fldChar w:fldCharType="end"/>
      </w:r>
      <w:r w:rsidR="00961DCA" w:rsidRPr="00D26749">
        <w:t>)</w:t>
      </w:r>
      <w:r w:rsidR="009B1B5C" w:rsidRPr="00D26749">
        <w:t xml:space="preserve">. </w:t>
      </w:r>
      <w:r w:rsidR="004C5D9B" w:rsidRPr="00D26749">
        <w:t xml:space="preserve">The </w:t>
      </w:r>
      <w:ins w:id="840" w:author="Gus Hinestrosa" w:date="2018-09-08T19:41:00Z">
        <w:r w:rsidR="000E1EFC" w:rsidRPr="00D26749">
          <w:t xml:space="preserve">shelf margin </w:t>
        </w:r>
        <w:r w:rsidR="00532B9F" w:rsidRPr="00D26749">
          <w:t xml:space="preserve">and slope of the </w:t>
        </w:r>
      </w:ins>
      <w:r w:rsidR="004C5D9B" w:rsidRPr="00D26749">
        <w:t xml:space="preserve">Capricorn Channel </w:t>
      </w:r>
      <w:del w:id="841" w:author="Gus Hinestrosa" w:date="2018-09-08T19:42:00Z">
        <w:r w:rsidR="004C5D9B" w:rsidRPr="00D26749" w:rsidDel="00532B9F">
          <w:delText xml:space="preserve">shelf-edge and slope </w:delText>
        </w:r>
      </w:del>
      <w:r w:rsidR="004C5D9B" w:rsidRPr="00D26749">
        <w:t xml:space="preserve">sees a stronger </w:t>
      </w:r>
      <w:proofErr w:type="spellStart"/>
      <w:r w:rsidR="004C5D9B" w:rsidRPr="00D26749">
        <w:t>fluvio</w:t>
      </w:r>
      <w:proofErr w:type="spellEnd"/>
      <w:r w:rsidR="004C5D9B" w:rsidRPr="00D26749">
        <w:t xml:space="preserve">-deltaic influence </w:t>
      </w:r>
      <w:r w:rsidR="00D46DD2" w:rsidRPr="00D26749">
        <w:t>(</w:t>
      </w:r>
      <w:r w:rsidR="00B26F09" w:rsidRPr="00D26749">
        <w:fldChar w:fldCharType="begin"/>
      </w:r>
      <w:r w:rsidR="009C20A9" w:rsidRPr="00D26749">
        <w:instrText xml:space="preserve"> ADDIN EN.CITE &lt;EndNote&gt;&lt;Cite&gt;&lt;Author&gt;Fielding&lt;/Author&gt;&lt;Year&gt;2003&lt;/Year&gt;&lt;RecNum&gt;34&lt;/RecNum&gt;&lt;DisplayText&gt;Fielding et al., 2003; Ryan et al., 2007&lt;/DisplayText&gt;&lt;record&gt;&lt;rec-number&gt;34&lt;/rec-number&gt;&lt;foreign-keys&gt;&lt;key app="EN" db-id="x5dasrs09vwsabepssyxweznptsx5t5avz9v" timestamp="0"&gt;34&lt;/key&gt;&lt;/foreign-keys&gt;&lt;ref-type name="Journal Article"&gt;17&lt;/ref-type&gt;&lt;contributors&gt;&lt;authors&gt;&lt;author&gt;Fielding, C. R.&lt;/author&gt;&lt;author&gt;Trueman, J. D.&lt;/author&gt;&lt;author&gt;Dickens, G. R.&lt;/author&gt;&lt;author&gt;Page, M.&lt;/author&gt;&lt;/authors&gt;&lt;/contributors&gt;&lt;titles&gt;&lt;title&gt;Anatomy of the buried Burdekin River channel across the Great Barrier Reef shelf: how does a major river operate on a tropical mixed siliciclastic/carbonate margin during sea level lowstand?&lt;/title&gt;&lt;secondary-title&gt;Sedimentary Geology&lt;/secondary-title&gt;&lt;/titles&gt;&lt;pages&gt;291-301&lt;/pages&gt;&lt;volume&gt;157&lt;/volume&gt;&lt;number&gt;3-4&lt;/number&gt;&lt;dates&gt;&lt;year&gt;2003&lt;/year&gt;&lt;/dates&gt;&lt;isbn&gt;0037-0738&lt;/isbn&gt;&lt;label&gt;Fielding_2003&lt;/label&gt;&lt;urls&gt;&lt;related-urls&gt;&lt;url&gt;&amp;lt;Go to ISI&amp;gt;://WOS:000182235600006&lt;/url&gt;&lt;/related-urls&gt;&lt;/urls&gt;&lt;/record&gt;&lt;/Cite&gt;&lt;Cite&gt;&lt;Author&gt;Ryan&lt;/Author&gt;&lt;Year&gt;2007&lt;/Year&gt;&lt;RecNum&gt;85&lt;/RecNum&gt;&lt;record&gt;&lt;rec-number&gt;85&lt;/rec-number&gt;&lt;foreign-keys&gt;&lt;key app="EN" db-id="x5dasrs09vwsabepssyxweznptsx5t5avz9v" timestamp="0"&gt;85&lt;/key&gt;&lt;/foreign-keys&gt;&lt;ref-type name="Journal Article"&gt;17&lt;/ref-type&gt;&lt;contributors&gt;&lt;authors&gt;&lt;author&gt;Ryan, David A.&lt;/author&gt;&lt;author&gt;Bostock, Helen C.&lt;/author&gt;&lt;author&gt;Brooke, Brendan P.&lt;/author&gt;&lt;author&gt;Marshall, John F.&lt;/author&gt;&lt;/authors&gt;&lt;/contributors&gt;&lt;titles&gt;&lt;title&gt;Bathymetric expression of the Fitzroy River palaeochannel, northeast Australia: Response of a major river to sea-level change on a semi-rimmed, mixed siliciclastic-carbonate shelf&lt;/title&gt;&lt;secondary-title&gt;Sedimentary Geology&lt;/secondary-title&gt;&lt;/titles&gt;&lt;pages&gt;196-211&lt;/pages&gt;&lt;volume&gt;201&lt;/volume&gt;&lt;number&gt;1-2&lt;/number&gt;&lt;dates&gt;&lt;year&gt;2007&lt;/year&gt;&lt;/dates&gt;&lt;isbn&gt;0037-0738&lt;/isbn&gt;&lt;label&gt;Ryan_2007&lt;/label&gt;&lt;urls&gt;&lt;related-urls&gt;&lt;url&gt;&amp;lt;Go to ISI&amp;gt;://WOS:000250347000012&lt;/url&gt;&lt;/related-urls&gt;&lt;/urls&gt;&lt;/record&gt;&lt;/Cite&gt;&lt;/EndNote&gt;</w:instrText>
      </w:r>
      <w:r w:rsidR="00B26F09" w:rsidRPr="00D26749">
        <w:fldChar w:fldCharType="separate"/>
      </w:r>
      <w:r w:rsidR="004C77CB" w:rsidRPr="00D26749">
        <w:rPr>
          <w:noProof/>
        </w:rPr>
        <w:t>Fielding et al., 2003; Ryan et al., 2007</w:t>
      </w:r>
      <w:r w:rsidR="00B26F09" w:rsidRPr="00D26749">
        <w:fldChar w:fldCharType="end"/>
      </w:r>
      <w:r w:rsidR="00D46DD2" w:rsidRPr="00D26749">
        <w:t>)</w:t>
      </w:r>
      <w:r w:rsidR="004C5D9B" w:rsidRPr="00D26749">
        <w:t xml:space="preserve"> with some degree of shelf incision </w:t>
      </w:r>
      <w:r w:rsidR="00D46DD2" w:rsidRPr="00D26749">
        <w:t>(</w:t>
      </w:r>
      <w:r w:rsidR="00B26F09" w:rsidRPr="00D26749">
        <w:fldChar w:fldCharType="begin"/>
      </w:r>
      <w:r w:rsidR="009C20A9" w:rsidRPr="00D26749">
        <w:instrText xml:space="preserve"> ADDIN EN.CITE &lt;EndNote&gt;&lt;Cite&gt;&lt;Author&gt;Miall&lt;/Author&gt;&lt;Year&gt;1991&lt;/Year&gt;&lt;RecNum&gt;66&lt;/RecNum&gt;&lt;DisplayText&gt;Miall, 1991; Van Heijst and Postma, 2001&lt;/DisplayText&gt;&lt;record&gt;&lt;rec-number&gt;66&lt;/rec-number&gt;&lt;foreign-keys&gt;&lt;key app="EN" db-id="x5dasrs09vwsabepssyxweznptsx5t5avz9v" timestamp="0"&gt;66&lt;/key&gt;&lt;/foreign-keys&gt;&lt;ref-type name="Journal Article"&gt;17&lt;/ref-type&gt;&lt;contributors&gt;&lt;authors&gt;&lt;author&gt;Miall, Andrew D.&lt;/author&gt;&lt;/authors&gt;&lt;/contributors&gt;&lt;titles&gt;&lt;title&gt;Stratigraphic sequences and their chronostratigraphic correlation&lt;/title&gt;&lt;secondary-title&gt;Journal of Sedimentary Research&lt;/secondary-title&gt;&lt;/titles&gt;&lt;pages&gt;497-505&lt;/pages&gt;&lt;volume&gt;61&lt;/volume&gt;&lt;number&gt;4&lt;/number&gt;&lt;dates&gt;&lt;year&gt;1991&lt;/year&gt;&lt;/dates&gt;&lt;isbn&gt;1527-1404&lt;/isbn&gt;&lt;label&gt;Miall_1991&lt;/label&gt;&lt;urls&gt;&lt;/urls&gt;&lt;/record&gt;&lt;/Cite&gt;&lt;Cite&gt;&lt;Author&gt;Van Heijst&lt;/Author&gt;&lt;Year&gt;2001&lt;/Year&gt;&lt;RecNum&gt;92&lt;/RecNum&gt;&lt;record&gt;&lt;rec-number&gt;92&lt;/rec-number&gt;&lt;foreign-keys&gt;&lt;key app="EN" db-id="x5dasrs09vwsabepssyxweznptsx5t5avz9v" timestamp="0"&gt;92&lt;/key&gt;&lt;/foreign-keys&gt;&lt;ref-type name="Journal Article"&gt;17&lt;/ref-type&gt;&lt;contributors&gt;&lt;authors&gt;&lt;author&gt;Van Heijst, Max W. I. M.&lt;/author&gt;&lt;author&gt;Postma, George&lt;/author&gt;&lt;/authors&gt;&lt;/contributors&gt;&lt;titles&gt;&lt;title&gt;Fluvial response to sea-level changes: a quantitative analogue, experimental approach&lt;/title&gt;&lt;secondary-title&gt;Basin Research&lt;/secondary-title&gt;&lt;/titles&gt;&lt;pages&gt;269-292&lt;/pages&gt;&lt;volume&gt;13&lt;/volume&gt;&lt;number&gt;3&lt;/number&gt;&lt;dates&gt;&lt;year&gt;2001&lt;/year&gt;&lt;/dates&gt;&lt;isbn&gt;1365-2117&lt;/isbn&gt;&lt;label&gt;VanHeijstPostma_2001&lt;/label&gt;&lt;urls&gt;&lt;/urls&gt;&lt;/record&gt;&lt;/Cite&gt;&lt;/EndNote&gt;</w:instrText>
      </w:r>
      <w:r w:rsidR="00B26F09" w:rsidRPr="00D26749">
        <w:fldChar w:fldCharType="separate"/>
      </w:r>
      <w:r w:rsidR="004C77CB" w:rsidRPr="00D26749">
        <w:rPr>
          <w:noProof/>
        </w:rPr>
        <w:t>Miall, 1991; Van Heijst and Postma, 2001</w:t>
      </w:r>
      <w:r w:rsidR="00B26F09" w:rsidRPr="00D26749">
        <w:fldChar w:fldCharType="end"/>
      </w:r>
      <w:r w:rsidR="00D46DD2" w:rsidRPr="00D26749">
        <w:t>)</w:t>
      </w:r>
      <w:del w:id="842" w:author="Gus Hinestrosa" w:date="2018-09-14T17:56:00Z">
        <w:r w:rsidR="00FE12BA" w:rsidRPr="00D26749" w:rsidDel="007D30E8">
          <w:delText>,</w:delText>
        </w:r>
      </w:del>
      <w:r w:rsidR="004C5D9B" w:rsidRPr="00D26749">
        <w:t xml:space="preserve"> and no carbonate structures to disrupt and redirect the sediment flux </w:t>
      </w:r>
      <w:ins w:id="843" w:author="Gus Hinestrosa" w:date="2018-09-12T14:36:00Z">
        <w:r w:rsidR="00784A57" w:rsidRPr="00D26749">
          <w:t>(</w:t>
        </w:r>
      </w:ins>
      <w:r w:rsidR="00B26F09" w:rsidRPr="00D26749">
        <w:fldChar w:fldCharType="begin"/>
      </w:r>
      <w:r w:rsidR="00C53B66">
        <w:instrText xml:space="preserve"> ADDIN EN.CITE &lt;EndNote&gt;&lt;Cite&gt;&lt;Author&gt;Puga-Bernabéu&lt;/Author&gt;&lt;Year&gt;2011&lt;/Year&gt;&lt;RecNum&gt;79&lt;/RecNum&gt;&lt;DisplayText&gt;Puga-Bernabéu et al., 2011&lt;/DisplayText&gt;&lt;record&gt;&lt;rec-number&gt;79&lt;/rec-number&gt;&lt;foreign-keys&gt;&lt;key app="EN" db-id="x5dasrs09vwsabepssyxweznptsx5t5avz9v" timestamp="0"&gt;79&lt;/key&gt;&lt;/foreign-keys&gt;&lt;ref-type name="Journal Article"&gt;17&lt;/ref-type&gt;&lt;contributors&gt;&lt;authors&gt;&lt;author&gt;Puga-Bernabéu, Ángel&lt;/author&gt;&lt;author&gt;Webster, Jody M.&lt;/author&gt;&lt;author&gt;Beaman, Robin J.&lt;/author&gt;&lt;author&gt;Guilbaud, Vincent&lt;/author&gt;&lt;/authors&gt;&lt;/contributors&gt;&lt;titles&gt;&lt;title&gt;Morphology and controls on the evolution of a mixed carbonate–siliciclastic submarine canyon system, Great Barrier Reef margin, north-eastern Australia&lt;/title&gt;&lt;secondary-title&gt;Marine Geology&lt;/secondary-title&gt;&lt;/titles&gt;&lt;periodical&gt;&lt;full-title&gt;Marine Geology&lt;/full-title&gt;&lt;/periodical&gt;&lt;pages&gt;100-116&lt;/pages&gt;&lt;volume&gt;289&lt;/volume&gt;&lt;number&gt;1-4&lt;/number&gt;&lt;dates&gt;&lt;year&gt;2011&lt;/year&gt;&lt;/dates&gt;&lt;isbn&gt;0025-3227&lt;/isbn&gt;&lt;label&gt;PugaBernabeu_2011&lt;/label&gt;&lt;urls&gt;&lt;related-urls&gt;&lt;url&gt;http://www.sciencedirect.com/science/article/pii/S0025322711002015&lt;/url&gt;&lt;/related-urls&gt;&lt;/urls&gt;&lt;/record&gt;&lt;/Cite&gt;&lt;/EndNote&gt;</w:instrText>
      </w:r>
      <w:r w:rsidR="00B26F09" w:rsidRPr="00D26749">
        <w:fldChar w:fldCharType="separate"/>
      </w:r>
      <w:r w:rsidR="004C77CB" w:rsidRPr="00D26749">
        <w:rPr>
          <w:noProof/>
        </w:rPr>
        <w:t>Puga-Bernabéu et al., 2011</w:t>
      </w:r>
      <w:r w:rsidR="00B26F09" w:rsidRPr="00D26749">
        <w:fldChar w:fldCharType="end"/>
      </w:r>
      <w:ins w:id="844" w:author="Gus Hinestrosa" w:date="2018-09-12T14:36:00Z">
        <w:r w:rsidR="00784A57" w:rsidRPr="00D26749">
          <w:t>)</w:t>
        </w:r>
      </w:ins>
      <w:r w:rsidR="004C5D9B" w:rsidRPr="00D26749">
        <w:t xml:space="preserve"> or to retain the sediments on the shelf </w:t>
      </w:r>
      <w:r w:rsidR="00D46DD2" w:rsidRPr="00D26749">
        <w:t>(</w:t>
      </w:r>
      <w:r w:rsidR="00B26F09" w:rsidRPr="00D26749">
        <w:fldChar w:fldCharType="begin"/>
      </w:r>
      <w:r w:rsidR="00E50F0F">
        <w:instrText xml:space="preserve"> ADDIN EN.CITE &lt;EndNote&gt;&lt;Cite&gt;&lt;Author&gt;Woolfe&lt;/Author&gt;&lt;Year&gt;1998&lt;/Year&gt;&lt;RecNum&gt;102&lt;/RecNum&gt;&lt;DisplayText&gt;Woolfe et al., 1998a&lt;/DisplayText&gt;&lt;record&gt;&lt;rec-number&gt;102&lt;/rec-number&gt;&lt;foreign-keys&gt;&lt;key app="EN" db-id="x5dasrs09vwsabepssyxweznptsx5t5avz9v" timestamp="0"&gt;102&lt;/key&gt;&lt;/foreign-keys&gt;&lt;ref-type name="Journal Article"&gt;17&lt;/ref-type&gt;&lt;contributors&gt;&lt;authors&gt;&lt;author&gt;Woolfe, K. J.&lt;/author&gt;&lt;author&gt;Larcombe, P.&lt;/author&gt;&lt;author&gt;Naish, T.&lt;/author&gt;&lt;author&gt;Purdon, R. G.&lt;/author&gt;&lt;/authors&gt;&lt;/contributors&gt;&lt;titles&gt;&lt;title&gt;Lowstand rivers need not incise the shelf: An example from the Great Barrier Reef, Australia, with implications for sequence stratigraphic models&lt;/title&gt;&lt;secondary-title&gt;Geology&lt;/secondary-title&gt;&lt;/titles&gt;&lt;periodical&gt;&lt;full-title&gt;Geology&lt;/full-title&gt;&lt;/periodical&gt;&lt;pages&gt;75-78&lt;/pages&gt;&lt;volume&gt;26&lt;/volume&gt;&lt;number&gt;1&lt;/number&gt;&lt;dates&gt;&lt;year&gt;1998&lt;/year&gt;&lt;/dates&gt;&lt;isbn&gt;0091-7613&lt;/isbn&gt;&lt;label&gt;Woolfe_1998A&lt;/label&gt;&lt;urls&gt;&lt;related-urls&gt;&lt;url&gt;&amp;lt;Go to ISI&amp;gt;://WOS:000071465600019&lt;/url&gt;&lt;/related-urls&gt;&lt;/urls&gt;&lt;/record&gt;&lt;/Cite&gt;&lt;/EndNote&gt;</w:instrText>
      </w:r>
      <w:r w:rsidR="00B26F09" w:rsidRPr="00D26749">
        <w:fldChar w:fldCharType="separate"/>
      </w:r>
      <w:r w:rsidR="00E50F0F">
        <w:rPr>
          <w:noProof/>
        </w:rPr>
        <w:t>Woolfe et al., 1998a</w:t>
      </w:r>
      <w:r w:rsidR="00B26F09" w:rsidRPr="00D26749">
        <w:fldChar w:fldCharType="end"/>
      </w:r>
      <w:r w:rsidR="00D46DD2" w:rsidRPr="00D26749">
        <w:t>)</w:t>
      </w:r>
      <w:r w:rsidR="004C5D9B" w:rsidRPr="00D26749">
        <w:t xml:space="preserve">. Moreover, abundant accommodation space south of the Capricorn Channel must have allowed the formation of sedimentary structures typical of the conventional sequence stratigraphy models, such as </w:t>
      </w:r>
      <w:proofErr w:type="spellStart"/>
      <w:r w:rsidR="004C5D9B" w:rsidRPr="00D26749">
        <w:t>progradational</w:t>
      </w:r>
      <w:proofErr w:type="spellEnd"/>
      <w:r w:rsidR="004C5D9B" w:rsidRPr="00D26749">
        <w:t xml:space="preserve"> lowstand wedges </w:t>
      </w:r>
      <w:r w:rsidR="00D46DD2" w:rsidRPr="00D26749">
        <w:t>(</w:t>
      </w:r>
      <w:r w:rsidR="00900C61" w:rsidRPr="00D26749">
        <w:fldChar w:fldCharType="begin"/>
      </w:r>
      <w:r w:rsidR="009C20A9" w:rsidRPr="00D26749">
        <w:instrText xml:space="preserve"> ADDIN EN.CITE &lt;EndNote&gt;&lt;Cite&gt;&lt;Author&gt;Van Wagoner&lt;/Author&gt;&lt;Year&gt;1988&lt;/Year&gt;&lt;RecNum&gt;93&lt;/RecNum&gt;&lt;DisplayText&gt;Van Wagoner et al., 1988&lt;/DisplayText&gt;&lt;record&gt;&lt;rec-number&gt;93&lt;/rec-number&gt;&lt;foreign-keys&gt;&lt;key app="EN" db-id="x5dasrs09vwsabepssyxweznptsx5t5avz9v" timestamp="0"&gt;93&lt;/key&gt;&lt;/foreign-keys&gt;&lt;ref-type name="Book Section"&gt;5&lt;/ref-type&gt;&lt;contributors&gt;&lt;authors&gt;&lt;author&gt;Van Wagoner, J. C.&lt;/author&gt;&lt;author&gt;Posamentier, H. W.&lt;/author&gt;&lt;author&gt;Mitchum, R. M.&lt;/author&gt;&lt;author&gt;Vail, P. R.&lt;/author&gt;&lt;author&gt;Sarg, J. F.&lt;/author&gt;&lt;author&gt;Loutit, T. S.&lt;/author&gt;&lt;author&gt;Hardenbol, J.&lt;/author&gt;&lt;/authors&gt;&lt;secondary-authors&gt;&lt;author&gt;Wilgus, C. K.&lt;/author&gt;&lt;author&gt;Hastings, B. S.&lt;/author&gt;&lt;author&gt;Kendall, C. G. St C.&lt;/author&gt;&lt;author&gt;Posamentier, H. W.&lt;/author&gt;&lt;author&gt;Ross, C. A.&lt;/author&gt;&lt;author&gt;Van Wagoner, J. C.&lt;/author&gt;&lt;/secondary-authors&gt;&lt;/contributors&gt;&lt;titles&gt;&lt;title&gt;An overview of sequence stratigraphy and key definitions&lt;/title&gt;&lt;secondary-title&gt;Sea Level Changes -An Integrated Approach&lt;/secondary-title&gt;&lt;tertiary-title&gt;SEPM Special Publication&lt;/tertiary-title&gt;&lt;/titles&gt;&lt;volume&gt;vol. 42&lt;/volume&gt;&lt;dates&gt;&lt;year&gt;1988&lt;/year&gt;&lt;/dates&gt;&lt;label&gt;VanWagoner_1988&lt;/label&gt;&lt;urls&gt;&lt;/urls&gt;&lt;custom3&gt;inbook&lt;/custom3&gt;&lt;/record&gt;&lt;/Cite&gt;&lt;/EndNote&gt;</w:instrText>
      </w:r>
      <w:r w:rsidR="00900C61" w:rsidRPr="00D26749">
        <w:fldChar w:fldCharType="separate"/>
      </w:r>
      <w:r w:rsidR="004C77CB" w:rsidRPr="00D26749">
        <w:rPr>
          <w:noProof/>
        </w:rPr>
        <w:t>Van Wagoner et al., 1988</w:t>
      </w:r>
      <w:r w:rsidR="00900C61" w:rsidRPr="00D26749">
        <w:fldChar w:fldCharType="end"/>
      </w:r>
      <w:r w:rsidR="00D46DD2" w:rsidRPr="00D26749">
        <w:t>)</w:t>
      </w:r>
      <w:r w:rsidR="004C5D9B" w:rsidRPr="00D26749">
        <w:t>.</w:t>
      </w:r>
    </w:p>
    <w:p w14:paraId="47EAA310" w14:textId="06919CBF" w:rsidR="007A68F4" w:rsidRPr="00D26749" w:rsidRDefault="004C5D9B">
      <w:pPr>
        <w:spacing w:before="180" w:after="180" w:line="480" w:lineRule="auto"/>
      </w:pPr>
      <w:r w:rsidRPr="00D26749">
        <w:t xml:space="preserve">In contrast, </w:t>
      </w:r>
      <w:r w:rsidR="0057419E" w:rsidRPr="00D26749">
        <w:t xml:space="preserve">in </w:t>
      </w:r>
      <w:r w:rsidRPr="00D26749">
        <w:t>the</w:t>
      </w:r>
      <w:r w:rsidR="004E28CC" w:rsidRPr="00D26749">
        <w:t xml:space="preserve"> </w:t>
      </w:r>
      <w:r w:rsidR="00DE03AF" w:rsidRPr="00D26749">
        <w:t>upper slope</w:t>
      </w:r>
      <w:r w:rsidRPr="00D26749">
        <w:t xml:space="preserve"> of the southern-central GBR </w:t>
      </w:r>
      <w:r w:rsidR="0057419E" w:rsidRPr="00D26749">
        <w:t>sub-region, t</w:t>
      </w:r>
      <w:r w:rsidRPr="00D26749">
        <w:t>he predominant drainage along the shelf, the abundant</w:t>
      </w:r>
      <w:r w:rsidR="00FD1352" w:rsidRPr="00D26749">
        <w:t xml:space="preserve"> </w:t>
      </w:r>
      <w:r w:rsidR="00DE03AF" w:rsidRPr="00D26749">
        <w:t>shelf</w:t>
      </w:r>
      <w:ins w:id="845" w:author="Gus Hinestrosa" w:date="2018-09-08T20:51:00Z">
        <w:r w:rsidR="000E1EFC" w:rsidRPr="00D26749">
          <w:t>-edge</w:t>
        </w:r>
      </w:ins>
      <w:del w:id="846" w:author="Gus Hinestrosa" w:date="2018-09-08T20:51:00Z">
        <w:r w:rsidR="00DE03AF" w:rsidRPr="00D26749" w:rsidDel="000E1EFC">
          <w:delText>-edge</w:delText>
        </w:r>
      </w:del>
      <w:r w:rsidRPr="00D26749">
        <w:t xml:space="preserve"> reef structures, and the extensive palaeo-lagoons must have </w:t>
      </w:r>
      <w:proofErr w:type="spellStart"/>
      <w:r w:rsidR="005718E6" w:rsidRPr="00D26749">
        <w:t>favor</w:t>
      </w:r>
      <w:r w:rsidRPr="00D26749">
        <w:t>ed</w:t>
      </w:r>
      <w:proofErr w:type="spellEnd"/>
      <w:r w:rsidRPr="00D26749">
        <w:t xml:space="preserve"> lowstand redirection of sediment south</w:t>
      </w:r>
      <w:r w:rsidR="008E44EC" w:rsidRPr="00D26749">
        <w:t>ward</w:t>
      </w:r>
      <w:r w:rsidR="00FE12BA" w:rsidRPr="00D26749">
        <w:t>,</w:t>
      </w:r>
      <w:r w:rsidRPr="00D26749">
        <w:t xml:space="preserve"> and </w:t>
      </w:r>
      <w:r w:rsidR="00DE03AF" w:rsidRPr="00D26749">
        <w:t xml:space="preserve">also significant </w:t>
      </w:r>
      <w:r w:rsidRPr="00D26749">
        <w:t>storage in the mid</w:t>
      </w:r>
      <w:r w:rsidR="009F7881" w:rsidRPr="00D26749">
        <w:t>-</w:t>
      </w:r>
      <w:r w:rsidRPr="00D26749">
        <w:t xml:space="preserve"> and outer</w:t>
      </w:r>
      <w:r w:rsidR="009F7881" w:rsidRPr="00D26749">
        <w:t>-</w:t>
      </w:r>
      <w:r w:rsidRPr="00D26749">
        <w:t xml:space="preserve">shelf </w:t>
      </w:r>
      <w:r w:rsidR="003822EA" w:rsidRPr="00D26749">
        <w:t>(</w:t>
      </w:r>
      <w:r w:rsidR="003822EA" w:rsidRPr="00D26749">
        <w:fldChar w:fldCharType="begin"/>
      </w:r>
      <w:r w:rsidR="003822EA" w:rsidRPr="00D26749">
        <w:instrText xml:space="preserve"> REF _Ref495230911 \h </w:instrText>
      </w:r>
      <w:r w:rsidR="00147064">
        <w:instrText xml:space="preserve"> \* MERGEFORMAT </w:instrText>
      </w:r>
      <w:r w:rsidR="003822EA" w:rsidRPr="00D26749">
        <w:fldChar w:fldCharType="separate"/>
      </w:r>
      <w:ins w:id="847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2</w:t>
        </w:r>
      </w:ins>
      <w:del w:id="848" w:author="Gus Hinestrosa" w:date="2018-09-15T20:33:00Z">
        <w:r w:rsidR="003822EA" w:rsidRPr="00D26749" w:rsidDel="0025457B">
          <w:delText>Figure</w:delText>
        </w:r>
        <w:r w:rsidR="003822EA" w:rsidRPr="00D26749" w:rsidDel="0025457B">
          <w:delText xml:space="preserve"> </w:delText>
        </w:r>
        <w:r w:rsidR="003822EA" w:rsidRPr="00D26749" w:rsidDel="0025457B">
          <w:rPr>
            <w:noProof/>
          </w:rPr>
          <w:delText>2</w:delText>
        </w:r>
      </w:del>
      <w:r w:rsidR="003822EA" w:rsidRPr="00D26749">
        <w:fldChar w:fldCharType="end"/>
      </w:r>
      <w:r w:rsidR="003822EA" w:rsidRPr="00D26749">
        <w:t xml:space="preserve">-C) </w:t>
      </w:r>
      <w:r w:rsidR="00D46DD2" w:rsidRPr="00D26749">
        <w:t>(</w:t>
      </w:r>
      <w:r w:rsidR="008E44EC" w:rsidRPr="00D26749">
        <w:fldChar w:fldCharType="begin"/>
      </w:r>
      <w:r w:rsidR="00E50F0F">
        <w:instrText xml:space="preserve"> ADDIN EN.CITE &lt;EndNote&gt;&lt;Cite&gt;&lt;Author&gt;Johnson&lt;/Author&gt;&lt;Year&gt;1982&lt;/Year&gt;&lt;RecNum&gt;53&lt;/RecNum&gt;&lt;DisplayText&gt;Johnson et al., 1982; Woolfe et al., 1998a&lt;/DisplayText&gt;&lt;record&gt;&lt;rec-number&gt;53&lt;/rec-number&gt;&lt;foreign-keys&gt;&lt;key app="EN" db-id="x5dasrs09vwsabepssyxweznptsx5t5avz9v" timestamp="0"&gt;53&lt;/key&gt;&lt;/foreign-keys&gt;&lt;ref-type name="Journal Article"&gt;17&lt;/ref-type&gt;&lt;contributors&gt;&lt;authors&gt;&lt;author&gt;Johnson, D. P.&lt;/author&gt;&lt;author&gt;Searle, D. E.&lt;/author&gt;&lt;author&gt;Hopley, D.&lt;/author&gt;&lt;/authors&gt;&lt;/contributors&gt;&lt;titles&gt;&lt;title&gt;Positive relief over buried post-glacial channels, Great Barrier Reef province, Australia&lt;/title&gt;&lt;secondary-title&gt;Marine Geology&lt;/secondary-title&gt;&lt;/titles&gt;&lt;periodical&gt;&lt;full-title&gt;Marine Geology&lt;/full-title&gt;&lt;/periodical&gt;&lt;pages&gt;149-159&lt;/pages&gt;&lt;volume&gt;46&lt;/volume&gt;&lt;number&gt;1-2&lt;/number&gt;&lt;dates&gt;&lt;year&gt;1982&lt;/year&gt;&lt;/dates&gt;&lt;isbn&gt;0025-3227&lt;/isbn&gt;&lt;label&gt;Johnson_1982&lt;/label&gt;&lt;urls&gt;&lt;related-urls&gt;&lt;url&gt;&amp;lt;Go to ISI&amp;gt;://WOS:A1982NG76400010&lt;/url&gt;&lt;/related-urls&gt;&lt;/urls&gt;&lt;/record&gt;&lt;/Cite&gt;&lt;Cite&gt;&lt;Author&gt;Woolfe&lt;/Author&gt;&lt;Year&gt;1998&lt;/Year&gt;&lt;RecNum&gt;102&lt;/RecNum&gt;&lt;record&gt;&lt;rec-number&gt;102&lt;/rec-number&gt;&lt;foreign-keys&gt;&lt;key app="EN" db-id="x5dasrs09vwsabepssyxweznptsx5t5avz9v" timestamp="0"&gt;102&lt;/key&gt;&lt;/foreign-keys&gt;&lt;ref-type name="Journal Article"&gt;17&lt;/ref-type&gt;&lt;contributors&gt;&lt;authors&gt;&lt;author&gt;Woolfe, K. J.&lt;/author&gt;&lt;author&gt;Larcombe, P.&lt;/author&gt;&lt;author&gt;Naish, T.&lt;/author&gt;&lt;author&gt;Purdon, R. G.&lt;/author&gt;&lt;/authors&gt;&lt;/contributors&gt;&lt;titles&gt;&lt;title&gt;Lowstand rivers need not incise the shelf: An example from the Great Barrier Reef, Australia, with implications for sequence stratigraphic models&lt;/title&gt;&lt;secondary-title&gt;Geology&lt;/secondary-title&gt;&lt;/titles&gt;&lt;periodical&gt;&lt;full-title&gt;Geology&lt;/full-title&gt;&lt;/periodical&gt;&lt;pages&gt;75-78&lt;/pages&gt;&lt;volume&gt;26&lt;/volume&gt;&lt;number&gt;1&lt;/number&gt;&lt;dates&gt;&lt;year&gt;1998&lt;/year&gt;&lt;/dates&gt;&lt;isbn&gt;0091-7613&lt;/isbn&gt;&lt;label&gt;Woolfe_1998A&lt;/label&gt;&lt;urls&gt;&lt;related-urls&gt;&lt;url&gt;&amp;lt;Go to ISI&amp;gt;://WOS:000071465600019&lt;/url&gt;&lt;/related-urls&gt;&lt;/urls&gt;&lt;/record&gt;&lt;/Cite&gt;&lt;/EndNote&gt;</w:instrText>
      </w:r>
      <w:r w:rsidR="008E44EC" w:rsidRPr="00D26749">
        <w:fldChar w:fldCharType="separate"/>
      </w:r>
      <w:r w:rsidR="00E50F0F">
        <w:rPr>
          <w:noProof/>
        </w:rPr>
        <w:t>Johnson et al., 1982; Woolfe et al., 1998a</w:t>
      </w:r>
      <w:r w:rsidR="008E44EC" w:rsidRPr="00D26749">
        <w:fldChar w:fldCharType="end"/>
      </w:r>
      <w:r w:rsidR="00D46DD2" w:rsidRPr="00D26749">
        <w:t>)</w:t>
      </w:r>
      <w:r w:rsidRPr="00D26749">
        <w:t xml:space="preserve">. </w:t>
      </w:r>
      <w:r w:rsidRPr="00D26749">
        <w:lastRenderedPageBreak/>
        <w:t xml:space="preserve">Consequently, this slope was </w:t>
      </w:r>
      <w:r w:rsidR="007D72BF" w:rsidRPr="00D26749">
        <w:t xml:space="preserve">sediment </w:t>
      </w:r>
      <w:r w:rsidRPr="00D26749">
        <w:t xml:space="preserve">starved, </w:t>
      </w:r>
      <w:proofErr w:type="spellStart"/>
      <w:r w:rsidR="005718E6" w:rsidRPr="00D26749">
        <w:t>favor</w:t>
      </w:r>
      <w:r w:rsidRPr="00D26749">
        <w:t>ing</w:t>
      </w:r>
      <w:proofErr w:type="spellEnd"/>
      <w:r w:rsidRPr="00D26749">
        <w:t xml:space="preserve"> the deposition of a lowstand condensed section during times of slow flooding and low coastal complexity, as also observed in the northern-central GBR (ODP 820, PC16</w:t>
      </w:r>
      <w:r w:rsidR="009D628F" w:rsidRPr="00D26749">
        <w:t xml:space="preserve"> </w:t>
      </w:r>
      <w:del w:id="849" w:author="Gus Hinestrosa" w:date="2018-09-19T11:55:00Z">
        <w:r w:rsidR="00A41542" w:rsidRPr="00D26749" w:rsidDel="002D7E89">
          <w:delText xml:space="preserve">in </w:delText>
        </w:r>
        <w:r w:rsidR="00891461" w:rsidRPr="00D26749" w:rsidDel="002D7E89">
          <w:fldChar w:fldCharType="begin"/>
        </w:r>
        <w:r w:rsidR="00891461" w:rsidRPr="00D26749" w:rsidDel="002D7E89">
          <w:delInstrText xml:space="preserve"> REF _Ref495155126  \* MERGEFORMAT </w:delInstrText>
        </w:r>
        <w:r w:rsidR="00891461" w:rsidRPr="00D26749" w:rsidDel="002D7E89">
          <w:fldChar w:fldCharType="separate"/>
        </w:r>
      </w:del>
      <w:del w:id="850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del w:id="851" w:author="Gus Hinestrosa" w:date="2018-09-19T11:55:00Z">
        <w:r w:rsidR="00891461" w:rsidRPr="00D26749" w:rsidDel="002D7E89">
          <w:rPr>
            <w:noProof/>
          </w:rPr>
          <w:fldChar w:fldCharType="end"/>
        </w:r>
        <w:r w:rsidR="00216FF6" w:rsidRPr="00D26749" w:rsidDel="002D7E89">
          <w:delText>-H</w:delText>
        </w:r>
      </w:del>
      <w:ins w:id="852" w:author="Gus Hinestrosa" w:date="2018-09-19T11:55:00Z">
        <w:r w:rsidR="002D7E89">
          <w:t xml:space="preserve">in </w:t>
        </w:r>
        <w:r w:rsidR="002D7E89">
          <w:fldChar w:fldCharType="begin"/>
        </w:r>
        <w:r w:rsidR="002D7E89">
          <w:instrText xml:space="preserve"> REF _Ref525121368 \h </w:instrText>
        </w:r>
      </w:ins>
      <w:r w:rsidR="002D7E89">
        <w:fldChar w:fldCharType="separate"/>
      </w:r>
      <w:ins w:id="853" w:author="Gus Hinestrosa" w:date="2018-09-19T11:55:00Z">
        <w:r w:rsidR="002D7E89" w:rsidRPr="00F92245">
          <w:t xml:space="preserve">Figure </w:t>
        </w:r>
        <w:r w:rsidR="002D7E89">
          <w:rPr>
            <w:noProof/>
          </w:rPr>
          <w:t>4</w:t>
        </w:r>
        <w:r w:rsidR="002D7E89">
          <w:fldChar w:fldCharType="end"/>
        </w:r>
        <w:r w:rsidR="002D7E89">
          <w:t>-B</w:t>
        </w:r>
      </w:ins>
      <w:r w:rsidRPr="00D26749">
        <w:t>;</w:t>
      </w:r>
      <w:r w:rsidR="004E28CC" w:rsidRPr="00D26749">
        <w:t xml:space="preserve"> </w:t>
      </w:r>
      <w:r w:rsidR="004E28CC" w:rsidRPr="00D26749">
        <w:fldChar w:fldCharType="begin"/>
      </w:r>
      <w:r w:rsidR="009C20A9" w:rsidRPr="00D26749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4E28CC" w:rsidRPr="00D26749">
        <w:fldChar w:fldCharType="separate"/>
      </w:r>
      <w:r w:rsidR="00D46DD2" w:rsidRPr="00D26749">
        <w:rPr>
          <w:noProof/>
        </w:rPr>
        <w:t>Dunbar et al., 2000</w:t>
      </w:r>
      <w:r w:rsidR="004E28CC" w:rsidRPr="00D26749">
        <w:fldChar w:fldCharType="end"/>
      </w:r>
      <w:r w:rsidRPr="00D26749">
        <w:t>).</w:t>
      </w:r>
    </w:p>
    <w:p w14:paraId="6E70A8F8" w14:textId="37DA7682" w:rsidR="00392486" w:rsidRPr="00D26749" w:rsidRDefault="004C5D9B">
      <w:pPr>
        <w:spacing w:before="180" w:after="180" w:line="480" w:lineRule="auto"/>
      </w:pPr>
      <w:r w:rsidRPr="00D26749">
        <w:t xml:space="preserve">During the highstand stage, maximum marine </w:t>
      </w:r>
      <w:ins w:id="854" w:author="Gus Hinestrosa" w:date="2018-09-19T11:56:00Z">
        <w:r w:rsidR="002D7E89">
          <w:t xml:space="preserve">relative </w:t>
        </w:r>
      </w:ins>
      <w:r w:rsidRPr="00D26749">
        <w:t>floodin</w:t>
      </w:r>
      <w:r w:rsidR="009D628F" w:rsidRPr="00D26749">
        <w:t>g</w:t>
      </w:r>
      <w:r w:rsidRPr="00D26749">
        <w:t xml:space="preserve"> and a lower coastal complexity (</w:t>
      </w:r>
      <w:r w:rsidR="009D628F" w:rsidRPr="00D26749">
        <w:fldChar w:fldCharType="begin"/>
      </w:r>
      <w:r w:rsidR="009D628F" w:rsidRPr="00D26749">
        <w:instrText xml:space="preserve"> REF _Ref495155126 </w:instrText>
      </w:r>
      <w:r w:rsidR="00F92245" w:rsidRPr="00D26749">
        <w:instrText xml:space="preserve"> \* MERGEFORMAT </w:instrText>
      </w:r>
      <w:r w:rsidR="009D628F" w:rsidRPr="00D26749">
        <w:fldChar w:fldCharType="separate"/>
      </w:r>
      <w:ins w:id="855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3</w:t>
        </w:r>
      </w:ins>
      <w:del w:id="856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r w:rsidR="009D628F" w:rsidRPr="00D26749">
        <w:fldChar w:fldCharType="end"/>
      </w:r>
      <w:r w:rsidR="00B1731D" w:rsidRPr="00D26749">
        <w:t xml:space="preserve">-B, </w:t>
      </w:r>
      <w:r w:rsidR="004E355B" w:rsidRPr="00D26749">
        <w:t>3</w:t>
      </w:r>
      <w:r w:rsidR="00B1731D" w:rsidRPr="00D26749">
        <w:t>-</w:t>
      </w:r>
      <w:ins w:id="857" w:author="Gus Hinestrosa" w:date="2018-09-19T11:56:00Z">
        <w:r w:rsidR="002D7E89">
          <w:t>E</w:t>
        </w:r>
      </w:ins>
      <w:del w:id="858" w:author="Gus Hinestrosa" w:date="2018-09-19T11:56:00Z">
        <w:r w:rsidR="00B1731D" w:rsidRPr="00D26749" w:rsidDel="002D7E89">
          <w:delText>C</w:delText>
        </w:r>
      </w:del>
      <w:r w:rsidRPr="00D26749">
        <w:t>)</w:t>
      </w:r>
      <w:r w:rsidR="00B10893" w:rsidRPr="00D26749">
        <w:t xml:space="preserve"> </w:t>
      </w:r>
      <w:r w:rsidRPr="00D26749">
        <w:t xml:space="preserve">enhanced the sedimentological landward-to-seaward differentiation </w:t>
      </w:r>
      <w:r w:rsidR="000B3EC1" w:rsidRPr="00D26749">
        <w:t>o</w:t>
      </w:r>
      <w:r w:rsidRPr="00D26749">
        <w:t xml:space="preserve">n the shelf </w:t>
      </w:r>
      <w:r w:rsidR="00A41542" w:rsidRPr="00D26749">
        <w:t>(</w:t>
      </w:r>
      <w:r w:rsidR="002E2855" w:rsidRPr="00D26749">
        <w:fldChar w:fldCharType="begin"/>
      </w:r>
      <w:r w:rsidR="00C53B66">
        <w:instrText xml:space="preserve"> ADDIN EN.CITE &lt;EndNote&gt;&lt;Cite&gt;&lt;Author&gt;Harris&lt;/Author&gt;&lt;Year&gt;1990&lt;/Year&gt;&lt;RecNum&gt;106&lt;/RecNum&gt;&lt;DisplayText&gt;Belperio, 1983; 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Cite&gt;&lt;Author&gt;Belperio&lt;/Author&gt;&lt;Year&gt;1983&lt;/Year&gt;&lt;RecNum&gt;122&lt;/RecNum&gt;&lt;record&gt;&lt;rec-number&gt;122&lt;/rec-number&gt;&lt;foreign-keys&gt;&lt;key app="EN" db-id="x5dasrs09vwsabepssyxweznptsx5t5avz9v" timestamp="1537133587"&gt;122&lt;/key&gt;&lt;/foreign-keys&gt;&lt;ref-type name="Journal Article"&gt;17&lt;/ref-type&gt;&lt;contributors&gt;&lt;authors&gt;&lt;author&gt;Belperio, AP&lt;/author&gt;&lt;/authors&gt;&lt;/contributors&gt;&lt;titles&gt;&lt;title&gt;Terrigenous sedimentation in the central Great Barrier Reef lagoon: a model from the Burdekin region&lt;/title&gt;&lt;secondary-title&gt;BMR Journal of Australian Geology and Geophysics&lt;/secondary-title&gt;&lt;/titles&gt;&lt;periodical&gt;&lt;full-title&gt;BMR Journal of Australian Geology and Geophysics&lt;/full-title&gt;&lt;/periodical&gt;&lt;pages&gt;179-190&lt;/pages&gt;&lt;volume&gt;8&lt;/volume&gt;&lt;number&gt;3&lt;/number&gt;&lt;dates&gt;&lt;year&gt;1983&lt;/year&gt;&lt;/dates&gt;&lt;urls&gt;&lt;/urls&gt;&lt;/record&gt;&lt;/Cite&gt;&lt;/EndNote&gt;</w:instrText>
      </w:r>
      <w:r w:rsidR="002E2855" w:rsidRPr="00D26749">
        <w:fldChar w:fldCharType="separate"/>
      </w:r>
      <w:r w:rsidR="00AA5A1C">
        <w:rPr>
          <w:noProof/>
        </w:rPr>
        <w:t>Belperio, 1983; Harris et al., 1990</w:t>
      </w:r>
      <w:r w:rsidR="002E2855" w:rsidRPr="00D26749">
        <w:fldChar w:fldCharType="end"/>
      </w:r>
      <w:r w:rsidR="00A41542" w:rsidRPr="00D26749">
        <w:t>)</w:t>
      </w:r>
      <w:r w:rsidR="00B10893" w:rsidRPr="00D26749">
        <w:t>. This was enabled by</w:t>
      </w:r>
      <w:r w:rsidR="002C42F5" w:rsidRPr="00D26749">
        <w:t xml:space="preserve"> </w:t>
      </w:r>
      <w:r w:rsidR="00B10893" w:rsidRPr="00D26749">
        <w:t xml:space="preserve">the lateral interconnection of </w:t>
      </w:r>
      <w:proofErr w:type="spellStart"/>
      <w:r w:rsidR="00B10893" w:rsidRPr="00D26749">
        <w:t>embayments</w:t>
      </w:r>
      <w:proofErr w:type="spellEnd"/>
      <w:r w:rsidR="00B10893" w:rsidRPr="00D26749">
        <w:t xml:space="preserve">, the </w:t>
      </w:r>
      <w:r w:rsidRPr="00D26749">
        <w:t xml:space="preserve">reactivation of </w:t>
      </w:r>
      <w:proofErr w:type="spellStart"/>
      <w:r w:rsidRPr="00D26749">
        <w:t>along</w:t>
      </w:r>
      <w:proofErr w:type="spellEnd"/>
      <w:r w:rsidRPr="00D26749">
        <w:t xml:space="preserve">-shelf coastal transport </w:t>
      </w:r>
      <w:r w:rsidR="00A41542" w:rsidRPr="00D26749">
        <w:t>(</w:t>
      </w:r>
      <w:r w:rsidR="002E2855" w:rsidRPr="00D26749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PEVuZE5vdGU+PENpdGU+PEF1dGhvcj5MYW1iZWNrPC9BdXRob3I+PFllYXI+MjAwMDwvWWVhcj48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r w:rsidR="002E2855" w:rsidRPr="00D26749">
        <w:fldChar w:fldCharType="separate"/>
      </w:r>
      <w:r w:rsidR="003E46A1">
        <w:rPr>
          <w:noProof/>
        </w:rPr>
        <w:t>Lambeck and Woolfe, 2000; Larcombe and Carter, 2004; Harris and Heap, 2009</w:t>
      </w:r>
      <w:r w:rsidR="002E2855" w:rsidRPr="00D26749">
        <w:fldChar w:fldCharType="end"/>
      </w:r>
      <w:ins w:id="859" w:author="Gus Hinestrosa" w:date="2018-09-16T22:36:00Z">
        <w:r w:rsidR="007876F8">
          <w:t xml:space="preserve">) </w:t>
        </w:r>
      </w:ins>
      <w:del w:id="860" w:author="Gus Hinestrosa" w:date="2018-09-16T22:36:00Z">
        <w:r w:rsidR="00A41542" w:rsidRPr="00D26749" w:rsidDel="007876F8">
          <w:delText>)</w:delText>
        </w:r>
        <w:r w:rsidRPr="00D26749" w:rsidDel="007876F8">
          <w:delText xml:space="preserve"> </w:delText>
        </w:r>
      </w:del>
      <w:r w:rsidRPr="00D26749">
        <w:t xml:space="preserve">and riverine input </w:t>
      </w:r>
      <w:r w:rsidR="004E355B" w:rsidRPr="00D26749">
        <w:t>(</w:t>
      </w:r>
      <w:r w:rsidR="002E2855" w:rsidRPr="00D26749">
        <w:fldChar w:fldCharType="begin"/>
      </w:r>
      <w:r w:rsidR="009C20A9" w:rsidRPr="00D26749">
        <w:instrText xml:space="preserve"> ADDIN EN.CITE &lt;EndNote&gt;&lt;Cite&gt;&lt;Author&gt;Furnas&lt;/Author&gt;&lt;Year&gt;2003&lt;/Year&gt;&lt;RecNum&gt;36&lt;/RecNum&gt;&lt;DisplayText&gt;Furnas, 2003&lt;/DisplayText&gt;&lt;record&gt;&lt;rec-number&gt;36&lt;/rec-number&gt;&lt;foreign-keys&gt;&lt;key app="EN" db-id="x5dasrs09vwsabepssyxweznptsx5t5avz9v" timestamp="0"&gt;36&lt;/key&gt;&lt;/foreign-keys&gt;&lt;ref-type name="Book"&gt;6&lt;/ref-type&gt;&lt;contributors&gt;&lt;authors&gt;&lt;author&gt;Furnas, Miles&lt;/author&gt;&lt;/authors&gt;&lt;/contributors&gt;&lt;titles&gt;&lt;title&gt;Catchments and Corals: Terrestrial Runoff to the Great Barrier Reef&lt;/title&gt;&lt;/titles&gt;&lt;dates&gt;&lt;year&gt;2003&lt;/year&gt;&lt;/dates&gt;&lt;publisher&gt;Australian Institute of Marine Science &amp;amp; CRC Reef Research Centre&lt;/publisher&gt;&lt;label&gt;Furnas_2003&lt;/label&gt;&lt;urls&gt;&lt;related-urls&gt;&lt;url&gt;http://hdl.handle.net/11068/6477&lt;/url&gt;&lt;/related-urls&gt;&lt;/urls&gt;&lt;custom3&gt;book&lt;/custom3&gt;&lt;/record&gt;&lt;/Cite&gt;&lt;/EndNote&gt;</w:instrText>
      </w:r>
      <w:r w:rsidR="002E2855" w:rsidRPr="00D26749">
        <w:fldChar w:fldCharType="separate"/>
      </w:r>
      <w:r w:rsidR="004C77CB" w:rsidRPr="00D26749">
        <w:rPr>
          <w:noProof/>
        </w:rPr>
        <w:t>Furnas, 2003</w:t>
      </w:r>
      <w:r w:rsidR="002E2855" w:rsidRPr="00D26749">
        <w:fldChar w:fldCharType="end"/>
      </w:r>
      <w:r w:rsidR="004E355B" w:rsidRPr="00D26749">
        <w:t>)</w:t>
      </w:r>
      <w:r w:rsidRPr="00D26749">
        <w:t xml:space="preserve">. On the </w:t>
      </w:r>
      <w:r w:rsidR="006136BB" w:rsidRPr="00D26749">
        <w:t xml:space="preserve">continental </w:t>
      </w:r>
      <w:r w:rsidRPr="00D26749">
        <w:t xml:space="preserve">slope, </w:t>
      </w:r>
      <w:r w:rsidR="0057419E" w:rsidRPr="00D26749">
        <w:t xml:space="preserve">this was </w:t>
      </w:r>
      <w:r w:rsidRPr="00D26749">
        <w:t xml:space="preserve">expressed as a drop in mass accumulation rates, at least in the central GBR </w:t>
      </w:r>
      <w:r w:rsidR="004E355B" w:rsidRPr="00D26749">
        <w:t>(</w:t>
      </w:r>
      <w:r w:rsidR="002E2855" w:rsidRPr="00D26749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2E2855" w:rsidRPr="00D26749">
        <w:fldChar w:fldCharType="separate"/>
      </w:r>
      <w:r w:rsidR="004C77CB" w:rsidRPr="00D26749">
        <w:rPr>
          <w:noProof/>
        </w:rPr>
        <w:t>Bostock et al., 2009</w:t>
      </w:r>
      <w:r w:rsidR="002E2855" w:rsidRPr="00D26749">
        <w:fldChar w:fldCharType="end"/>
      </w:r>
      <w:r w:rsidR="004E355B" w:rsidRPr="00D26749">
        <w:t>)</w:t>
      </w:r>
      <w:r w:rsidRPr="00D26749">
        <w:t>.</w:t>
      </w:r>
    </w:p>
    <w:p w14:paraId="02D12860" w14:textId="77777777" w:rsidR="007A68F4" w:rsidRPr="00D26749" w:rsidRDefault="004C5D9B" w:rsidP="0056087B">
      <w:pPr>
        <w:pStyle w:val="Heading2"/>
        <w:numPr>
          <w:ilvl w:val="1"/>
          <w:numId w:val="9"/>
        </w:numPr>
        <w:spacing w:line="480" w:lineRule="auto"/>
      </w:pPr>
      <w:bookmarkStart w:id="861" w:name="26in1rg" w:colFirst="0" w:colLast="0"/>
      <w:bookmarkEnd w:id="861"/>
      <w:r w:rsidRPr="00D26749">
        <w:t>Shelf-edge reef development in the central GBR</w:t>
      </w:r>
    </w:p>
    <w:p w14:paraId="2D06AD30" w14:textId="414C63BF" w:rsidR="007A68F4" w:rsidRPr="00D26749" w:rsidRDefault="004C5D9B">
      <w:pPr>
        <w:spacing w:before="180" w:after="180" w:line="480" w:lineRule="auto"/>
      </w:pPr>
      <w:r w:rsidRPr="00D26749">
        <w:t>The shelf</w:t>
      </w:r>
      <w:ins w:id="862" w:author="Gus Hinestrosa" w:date="2018-09-08T20:52:00Z">
        <w:r w:rsidR="000E1EFC" w:rsidRPr="00D26749">
          <w:t xml:space="preserve"> margin</w:t>
        </w:r>
      </w:ins>
      <w:del w:id="863" w:author="Gus Hinestrosa" w:date="2018-09-08T20:52:00Z">
        <w:r w:rsidRPr="00D26749" w:rsidDel="000E1EFC">
          <w:delText>-edge</w:delText>
        </w:r>
      </w:del>
      <w:r w:rsidRPr="00D26749">
        <w:t xml:space="preserve"> of the southern central GBR </w:t>
      </w:r>
      <w:r w:rsidR="006830EF" w:rsidRPr="00D26749">
        <w:t xml:space="preserve">sub-region </w:t>
      </w:r>
      <w:r w:rsidR="00A868CA" w:rsidRPr="00D26749">
        <w:t xml:space="preserve">provided </w:t>
      </w:r>
      <w:r w:rsidRPr="00D26749">
        <w:t>early (</w:t>
      </w:r>
      <w:ins w:id="864" w:author="Gus Hinestrosa" w:date="2018-09-16T15:07:00Z">
        <w:r w:rsidR="00941439" w:rsidRPr="00147064">
          <w:rPr>
            <w:rPrChange w:id="865" w:author="Gus Hinestrosa" w:date="2018-09-16T19:35:00Z">
              <w:rPr>
                <w:highlight w:val="yellow"/>
              </w:rPr>
            </w:rPrChange>
          </w:rPr>
          <w:t>8</w:t>
        </w:r>
      </w:ins>
      <w:del w:id="866" w:author="Gus Hinestrosa" w:date="2018-09-16T15:07:00Z">
        <w:r w:rsidRPr="00147064" w:rsidDel="00941439">
          <w:delText>7</w:delText>
        </w:r>
      </w:del>
      <w:r w:rsidRPr="00147064">
        <w:t>0 m, before 14</w:t>
      </w:r>
      <w:ins w:id="867" w:author="Gus Hinestrosa" w:date="2018-09-16T15:07:00Z">
        <w:r w:rsidR="00941439" w:rsidRPr="00147064">
          <w:rPr>
            <w:rPrChange w:id="868" w:author="Gus Hinestrosa" w:date="2018-09-16T19:35:00Z">
              <w:rPr>
                <w:highlight w:val="yellow"/>
              </w:rPr>
            </w:rPrChange>
          </w:rPr>
          <w:t>.5</w:t>
        </w:r>
      </w:ins>
      <w:r w:rsidRPr="00147064">
        <w:t xml:space="preserve"> </w:t>
      </w:r>
      <w:proofErr w:type="spellStart"/>
      <w:r w:rsidRPr="00147064">
        <w:t>ka</w:t>
      </w:r>
      <w:proofErr w:type="spellEnd"/>
      <w:r w:rsidRPr="00147064">
        <w:t xml:space="preserve"> BP) habitat availability for reef development compared to</w:t>
      </w:r>
      <w:r w:rsidR="00A175AD" w:rsidRPr="00147064">
        <w:t xml:space="preserve"> the</w:t>
      </w:r>
      <w:r w:rsidRPr="00D26749">
        <w:t xml:space="preserve"> southern </w:t>
      </w:r>
      <w:del w:id="869" w:author="Gus Hinestrosa" w:date="2018-09-16T15:09:00Z">
        <w:r w:rsidRPr="00D26749" w:rsidDel="007F737B">
          <w:delText xml:space="preserve">or northern </w:delText>
        </w:r>
      </w:del>
      <w:r w:rsidR="003822EA" w:rsidRPr="00D26749">
        <w:t>sub-region</w:t>
      </w:r>
      <w:del w:id="870" w:author="Gus Hinestrosa" w:date="2018-09-16T15:09:00Z">
        <w:r w:rsidR="003822EA" w:rsidRPr="00D26749" w:rsidDel="007F737B">
          <w:delText>s</w:delText>
        </w:r>
      </w:del>
      <w:r w:rsidRPr="00D26749">
        <w:t xml:space="preserve">, which had to wait </w:t>
      </w:r>
      <w:r w:rsidR="003E7E45" w:rsidRPr="00D26749">
        <w:t xml:space="preserve">for </w:t>
      </w:r>
      <w:r w:rsidR="008C6FCB" w:rsidRPr="00D26749">
        <w:t>a</w:t>
      </w:r>
      <w:ins w:id="871" w:author="Gus Hinestrosa" w:date="2018-09-16T15:09:00Z">
        <w:r w:rsidR="007F737B" w:rsidRPr="00D26749">
          <w:t>t least</w:t>
        </w:r>
      </w:ins>
      <w:r w:rsidR="008C6FCB" w:rsidRPr="00D26749">
        <w:t xml:space="preserve"> </w:t>
      </w:r>
      <w:r w:rsidR="006830EF" w:rsidRPr="00D26749">
        <w:t xml:space="preserve">further </w:t>
      </w:r>
      <w:r w:rsidRPr="00D26749">
        <w:t>10 m</w:t>
      </w:r>
      <w:r w:rsidR="00A175AD" w:rsidRPr="00D26749">
        <w:t xml:space="preserve"> </w:t>
      </w:r>
      <w:r w:rsidR="006830EF" w:rsidRPr="00D26749">
        <w:t xml:space="preserve">rise in </w:t>
      </w:r>
      <w:r w:rsidRPr="00D26749">
        <w:t>sea</w:t>
      </w:r>
      <w:r w:rsidR="006830EF" w:rsidRPr="00D26749">
        <w:t xml:space="preserve"> </w:t>
      </w:r>
      <w:r w:rsidRPr="00D26749">
        <w:t>level.</w:t>
      </w:r>
      <w:r w:rsidR="00864167" w:rsidRPr="00D26749">
        <w:t xml:space="preserve"> </w:t>
      </w:r>
      <w:r w:rsidR="00D5552F" w:rsidRPr="00D26749">
        <w:t>R</w:t>
      </w:r>
      <w:r w:rsidRPr="00D26749">
        <w:t xml:space="preserve">esponding to the deep terraced morphology </w:t>
      </w:r>
      <w:r w:rsidR="00D5552F" w:rsidRPr="00D26749">
        <w:t xml:space="preserve">with </w:t>
      </w:r>
      <w:r w:rsidRPr="00D26749">
        <w:t xml:space="preserve">relatively </w:t>
      </w:r>
      <w:r w:rsidR="006830EF" w:rsidRPr="00D26749">
        <w:t xml:space="preserve">wide </w:t>
      </w:r>
      <w:r w:rsidR="00A175AD" w:rsidRPr="00D26749">
        <w:t>and</w:t>
      </w:r>
      <w:r w:rsidRPr="00D26749">
        <w:t xml:space="preserve"> flat</w:t>
      </w:r>
      <w:r w:rsidR="00D5552F" w:rsidRPr="00D26749">
        <w:t xml:space="preserve"> </w:t>
      </w:r>
      <w:r w:rsidRPr="00D26749">
        <w:t>extensions</w:t>
      </w:r>
      <w:r w:rsidR="00A868CA" w:rsidRPr="00D26749">
        <w:t>,</w:t>
      </w:r>
      <w:r w:rsidR="00D5552F" w:rsidRPr="00D26749">
        <w:t xml:space="preserve"> the</w:t>
      </w:r>
      <w:r w:rsidRPr="00D26749">
        <w:t xml:space="preserve"> shelf</w:t>
      </w:r>
      <w:ins w:id="872" w:author="Gus Hinestrosa" w:date="2018-09-08T20:52:00Z">
        <w:r w:rsidR="000E1EFC" w:rsidRPr="00D26749">
          <w:t xml:space="preserve"> margin</w:t>
        </w:r>
      </w:ins>
      <w:del w:id="873" w:author="Gus Hinestrosa" w:date="2018-09-08T20:52:00Z">
        <w:r w:rsidRPr="00D26749" w:rsidDel="000E1EFC">
          <w:delText>-edge</w:delText>
        </w:r>
      </w:del>
      <w:r w:rsidRPr="00D26749">
        <w:t xml:space="preserve"> </w:t>
      </w:r>
      <w:del w:id="874" w:author="Gus Hinestrosa" w:date="2018-09-08T20:52:00Z">
        <w:r w:rsidR="00D5552F" w:rsidRPr="00D26749" w:rsidDel="000E1EFC">
          <w:delText xml:space="preserve">areas </w:delText>
        </w:r>
      </w:del>
      <w:r w:rsidR="00D5552F" w:rsidRPr="00D26749">
        <w:t xml:space="preserve">flooded rapidly </w:t>
      </w:r>
      <w:r w:rsidRPr="00D26749">
        <w:t xml:space="preserve">when sea level </w:t>
      </w:r>
      <w:r w:rsidR="00A868CA" w:rsidRPr="00D26749">
        <w:t>rose</w:t>
      </w:r>
      <w:r w:rsidRPr="00D26749">
        <w:t xml:space="preserve"> from </w:t>
      </w:r>
      <w:ins w:id="875" w:author="Gus Hinestrosa" w:date="2018-09-16T15:12:00Z">
        <w:r w:rsidR="003B3E7F" w:rsidRPr="00D26749">
          <w:t>9</w:t>
        </w:r>
      </w:ins>
      <w:del w:id="876" w:author="Gus Hinestrosa" w:date="2018-09-16T15:12:00Z">
        <w:r w:rsidRPr="00D26749" w:rsidDel="003B3E7F">
          <w:delText>10</w:delText>
        </w:r>
      </w:del>
      <w:r w:rsidRPr="00D26749">
        <w:t xml:space="preserve">0 to 70 m. These same areas for reef accretion </w:t>
      </w:r>
      <w:del w:id="877" w:author="Gus Hinestrosa" w:date="2018-09-16T15:12:00Z">
        <w:r w:rsidRPr="00D26749" w:rsidDel="003B3E7F">
          <w:delText xml:space="preserve">were </w:delText>
        </w:r>
      </w:del>
      <w:ins w:id="878" w:author="Gus Hinestrosa" w:date="2018-09-16T15:12:00Z">
        <w:r w:rsidR="003B3E7F" w:rsidRPr="00D26749">
          <w:t xml:space="preserve">would become </w:t>
        </w:r>
      </w:ins>
      <w:del w:id="879" w:author="Gus Hinestrosa" w:date="2018-09-16T15:12:00Z">
        <w:r w:rsidRPr="00D26749" w:rsidDel="003B3E7F">
          <w:delText xml:space="preserve">then </w:delText>
        </w:r>
      </w:del>
      <w:r w:rsidRPr="00D26749">
        <w:t xml:space="preserve">available (after 10 </w:t>
      </w:r>
      <w:proofErr w:type="spellStart"/>
      <w:r w:rsidRPr="00D26749">
        <w:t>ka</w:t>
      </w:r>
      <w:proofErr w:type="spellEnd"/>
      <w:r w:rsidRPr="00D26749">
        <w:t xml:space="preserve"> BP) for the development </w:t>
      </w:r>
      <w:r w:rsidR="003822EA" w:rsidRPr="00D26749">
        <w:t xml:space="preserve">of </w:t>
      </w:r>
      <w:proofErr w:type="spellStart"/>
      <w:r w:rsidRPr="00D26749">
        <w:t>mesophotic</w:t>
      </w:r>
      <w:proofErr w:type="spellEnd"/>
      <w:r w:rsidRPr="00D26749">
        <w:t xml:space="preserve"> communities </w:t>
      </w:r>
      <w:r w:rsidR="004E355B" w:rsidRPr="00D26749">
        <w:t>(</w:t>
      </w:r>
      <w:r w:rsidR="00245F42" w:rsidRPr="00D26749">
        <w:fldChar w:fldCharType="begin">
          <w:fldData xml:space="preserve">PEVuZE5vdGU+PENpdGU+PEF1dGhvcj5BYmJleTwvQXV0aG9yPjxZZWFyPjIwMTM8L1llYXI+PFJl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PEVuZE5vdGU+PENpdGU+PEF1dGhvcj5BYmJleTwvQXV0aG9yPjxZZWFyPjIwMTM8L1llYXI+PFJl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="00245F42" w:rsidRPr="00D26749">
        <w:fldChar w:fldCharType="separate"/>
      </w:r>
      <w:r w:rsidR="003E46A1">
        <w:rPr>
          <w:noProof/>
        </w:rPr>
        <w:t>Bridge et al., 2011; Abbey et al., 2013</w:t>
      </w:r>
      <w:r w:rsidR="00245F42" w:rsidRPr="00D26749">
        <w:fldChar w:fldCharType="end"/>
      </w:r>
      <w:r w:rsidR="004E355B" w:rsidRPr="00D26749">
        <w:t>)</w:t>
      </w:r>
      <w:r w:rsidRPr="00D26749">
        <w:t>. The question remains on how this early and rapid, but loca</w:t>
      </w:r>
      <w:r w:rsidR="00966484" w:rsidRPr="00D26749">
        <w:t>lize</w:t>
      </w:r>
      <w:r w:rsidRPr="00D26749">
        <w:t>d</w:t>
      </w:r>
      <w:del w:id="880" w:author="Gus Hinestrosa" w:date="2018-09-16T15:15:00Z">
        <w:r w:rsidR="00A175AD" w:rsidRPr="00D26749" w:rsidDel="007B4A06">
          <w:delText>,</w:delText>
        </w:r>
      </w:del>
      <w:r w:rsidR="00A175AD" w:rsidRPr="00D26749">
        <w:t xml:space="preserve"> </w:t>
      </w:r>
      <w:r w:rsidRPr="00D26749">
        <w:t xml:space="preserve">flooding might have affected the future local and regional ecology </w:t>
      </w:r>
      <w:r w:rsidR="004E355B" w:rsidRPr="00D26749">
        <w:t>(</w:t>
      </w:r>
      <w:r w:rsidR="00245F42" w:rsidRPr="00D26749">
        <w:fldChar w:fldCharType="begin"/>
      </w:r>
      <w:r w:rsidR="003E46A1">
        <w:instrText xml:space="preserve"> ADDIN EN.CITE &lt;EndNote&gt;&lt;Cite&gt;&lt;Author&gt;Bongaerts&lt;/Author&gt;&lt;Year&gt;2010&lt;/Year&gt;&lt;RecNum&gt;13&lt;/RecNum&gt;&lt;DisplayText&gt;Cornell and Karlson, 2000; Bongaerts et al., 2010&lt;/DisplayText&gt;&lt;record&gt;&lt;rec-number&gt;13&lt;/rec-number&gt;&lt;foreign-keys&gt;&lt;key app="EN" db-id="x5dasrs09vwsabepssyxweznptsx5t5avz9v" timestamp="0"&gt;13&lt;/key&gt;&lt;/foreign-keys&gt;&lt;ref-type name="Journal Article"&gt;17&lt;/ref-type&gt;&lt;contributors&gt;&lt;authors&gt;&lt;author&gt;Bongaerts, Pim&lt;/author&gt;&lt;author&gt;Riginos, Cynthia&lt;/author&gt;&lt;author&gt;Ridgway, Tyrone&lt;/author&gt;&lt;author&gt;Sampayo, Eugenia M.&lt;/author&gt;&lt;author&gt;van Oppen, Madeleine J. H.&lt;/author&gt;&lt;author&gt;Englebert, Norbert&lt;/author&gt;&lt;author&gt;Vermeulen, Francisca&lt;/author&gt;&lt;author&gt;Hoegh-Guldberg, Ove&lt;/author&gt;&lt;/authors&gt;&lt;/contributors&gt;&lt;titles&gt;&lt;title&gt;Genetic Divergence across Habitats in the Widespread Coral Seriatopora hystrix and Its Associated Symbiodinium&lt;/title&gt;&lt;secondary-title&gt;PLoS ONE&lt;/secondary-title&gt;&lt;/titles&gt;&lt;pages&gt;e10871&lt;/pages&gt;&lt;volume&gt;5&lt;/volume&gt;&lt;number&gt;5&lt;/number&gt;&lt;dates&gt;&lt;year&gt;2010&lt;/year&gt;&lt;/dates&gt;&lt;label&gt;Bongaerts_2010&lt;/label&gt;&lt;urls&gt;&lt;related-urls&gt;&lt;url&gt;http://dx.doi.org/10.1371%2Fjournal.pone.0010871&lt;/url&gt;&lt;/related-urls&gt;&lt;/urls&gt;&lt;/record&gt;&lt;/Cite&gt;&lt;Cite&gt;&lt;Author&gt;Cornell&lt;/Author&gt;&lt;Year&gt;2000&lt;/Year&gt;&lt;RecNum&gt;22&lt;/RecNum&gt;&lt;record&gt;&lt;rec-number&gt;22&lt;/rec-number&gt;&lt;foreign-keys&gt;&lt;key app="EN" db-id="x5dasrs09vwsabepssyxweznptsx5t5avz9v" timestamp="0"&gt;22&lt;/key&gt;&lt;/foreign-keys&gt;&lt;ref-type name="Journal Article"&gt;17&lt;/ref-type&gt;&lt;contributors&gt;&lt;authors&gt;&lt;author&gt;Cornell, H. V.&lt;/author&gt;&lt;author&gt;Karlson, R. H.&lt;/author&gt;&lt;/authors&gt;&lt;/contributors&gt;&lt;titles&gt;&lt;title&gt;Coral species richness: ecological versus biogeographical influences&lt;/title&gt;&lt;secondary-title&gt;Coral Reefs&lt;/secondary-title&gt;&lt;/titles&gt;&lt;periodical&gt;&lt;full-title&gt;Coral Reefs&lt;/full-title&gt;&lt;/periodical&gt;&lt;pages&gt;37-49&lt;/pages&gt;&lt;volume&gt;19&lt;/volume&gt;&lt;number&gt;1&lt;/number&gt;&lt;dates&gt;&lt;year&gt;2000&lt;/year&gt;&lt;/dates&gt;&lt;isbn&gt;0722-4028&lt;/isbn&gt;&lt;label&gt;CornellKarlson_2000&lt;/label&gt;&lt;urls&gt;&lt;related-urls&gt;&lt;url&gt;http://dx.doi.org/10.1007/s003380050224&lt;/url&gt;&lt;/related-urls&gt;&lt;/urls&gt;&lt;/record&gt;&lt;/Cite&gt;&lt;/EndNote&gt;</w:instrText>
      </w:r>
      <w:r w:rsidR="00245F42" w:rsidRPr="00D26749">
        <w:fldChar w:fldCharType="separate"/>
      </w:r>
      <w:r w:rsidR="003E46A1">
        <w:rPr>
          <w:noProof/>
        </w:rPr>
        <w:t>Cornell and Karlson, 2000; Bongaerts et al., 2010</w:t>
      </w:r>
      <w:r w:rsidR="00245F42" w:rsidRPr="00D26749">
        <w:fldChar w:fldCharType="end"/>
      </w:r>
      <w:r w:rsidR="004E355B" w:rsidRPr="00D26749">
        <w:t>)</w:t>
      </w:r>
      <w:r w:rsidR="00245F42" w:rsidRPr="00D26749">
        <w:t>.</w:t>
      </w:r>
      <w:r w:rsidR="00245F42" w:rsidRPr="00D26749" w:rsidDel="00245F42">
        <w:t xml:space="preserve"> </w:t>
      </w:r>
    </w:p>
    <w:p w14:paraId="49671D75" w14:textId="77777777" w:rsidR="007D654D" w:rsidRPr="00D26749" w:rsidRDefault="004C5D9B">
      <w:pPr>
        <w:spacing w:before="180" w:after="180" w:line="480" w:lineRule="auto"/>
        <w:rPr>
          <w:ins w:id="881" w:author="Gus Hinestrosa" w:date="2018-09-16T15:26:00Z"/>
        </w:rPr>
      </w:pPr>
      <w:r w:rsidRPr="00D26749">
        <w:t xml:space="preserve">In general, the </w:t>
      </w:r>
      <w:r w:rsidR="001F7CC3" w:rsidRPr="00D26749">
        <w:t xml:space="preserve">temporal patterns </w:t>
      </w:r>
      <w:r w:rsidR="00874E2A" w:rsidRPr="00D26749">
        <w:t xml:space="preserve">of the </w:t>
      </w:r>
      <w:r w:rsidRPr="00D26749">
        <w:t>flooding rates for the whole shelf and for the shelf</w:t>
      </w:r>
      <w:ins w:id="882" w:author="Gus Hinestrosa" w:date="2018-09-08T20:52:00Z">
        <w:r w:rsidR="000E1EFC" w:rsidRPr="00D26749">
          <w:t xml:space="preserve"> margin</w:t>
        </w:r>
      </w:ins>
      <w:del w:id="883" w:author="Gus Hinestrosa" w:date="2018-09-08T20:52:00Z">
        <w:r w:rsidRPr="00D26749" w:rsidDel="000E1EFC">
          <w:delText>-edge</w:delText>
        </w:r>
      </w:del>
      <w:r w:rsidRPr="00D26749">
        <w:t xml:space="preserve"> </w:t>
      </w:r>
      <w:r w:rsidR="00874E2A" w:rsidRPr="00D26749">
        <w:t xml:space="preserve">bathymetric sub-set </w:t>
      </w:r>
      <w:r w:rsidR="00D5552F" w:rsidRPr="00D26749">
        <w:t>differ</w:t>
      </w:r>
      <w:r w:rsidR="00874E2A" w:rsidRPr="00D26749">
        <w:t xml:space="preserve"> significantly</w:t>
      </w:r>
      <w:r w:rsidRPr="00D26749">
        <w:t xml:space="preserve">. The fastest flooding rate at the </w:t>
      </w:r>
      <w:del w:id="884" w:author="Gus Hinestrosa" w:date="2018-09-08T20:27:00Z">
        <w:r w:rsidRPr="00D26749" w:rsidDel="00182BF4">
          <w:delText>shelf-edge</w:delText>
        </w:r>
      </w:del>
      <w:ins w:id="885" w:author="Gus Hinestrosa" w:date="2018-09-08T20:27:00Z">
        <w:r w:rsidR="004141D9" w:rsidRPr="00D26749">
          <w:t>shelf margin</w:t>
        </w:r>
        <w:r w:rsidR="00182BF4" w:rsidRPr="00D26749">
          <w:t xml:space="preserve"> </w:t>
        </w:r>
      </w:ins>
      <w:del w:id="886" w:author="Gus Hinestrosa" w:date="2018-09-08T20:52:00Z">
        <w:r w:rsidRPr="00D26749" w:rsidDel="004141D9">
          <w:delText xml:space="preserve"> </w:delText>
        </w:r>
      </w:del>
      <w:r w:rsidRPr="00D26749">
        <w:t>occurred, in general</w:t>
      </w:r>
      <w:r w:rsidR="00D5552F" w:rsidRPr="00D26749">
        <w:t>,</w:t>
      </w:r>
      <w:r w:rsidRPr="00D26749">
        <w:t xml:space="preserve"> before the maximal coastal complexity was reached. </w:t>
      </w:r>
      <w:r w:rsidR="000C1D53" w:rsidRPr="00D26749">
        <w:t>This is</w:t>
      </w:r>
      <w:r w:rsidRPr="00D26749">
        <w:t xml:space="preserve"> interpreted as</w:t>
      </w:r>
      <w:r w:rsidR="000C1D53" w:rsidRPr="00D26749">
        <w:t xml:space="preserve"> due to</w:t>
      </w:r>
      <w:r w:rsidRPr="00D26749">
        <w:t xml:space="preserve"> the rapid flooding of the flat, </w:t>
      </w:r>
      <w:ins w:id="887" w:author="Gus Hinestrosa" w:date="2018-09-08T18:12:00Z">
        <w:r w:rsidR="009202C1" w:rsidRPr="00D26749">
          <w:t xml:space="preserve">deeper and </w:t>
        </w:r>
      </w:ins>
      <w:r w:rsidRPr="00D26749">
        <w:t>distal shelf</w:t>
      </w:r>
      <w:ins w:id="888" w:author="Gus Hinestrosa" w:date="2018-09-08T20:53:00Z">
        <w:r w:rsidR="004141D9" w:rsidRPr="00D26749">
          <w:t xml:space="preserve"> margin</w:t>
        </w:r>
      </w:ins>
      <w:del w:id="889" w:author="Gus Hinestrosa" w:date="2018-09-08T20:53:00Z">
        <w:r w:rsidRPr="00D26749" w:rsidDel="004141D9">
          <w:delText>-edge</w:delText>
        </w:r>
      </w:del>
      <w:r w:rsidRPr="00D26749">
        <w:t xml:space="preserve"> terraces. This rapid flooding of the </w:t>
      </w:r>
      <w:del w:id="890" w:author="Gus Hinestrosa" w:date="2018-09-08T20:28:00Z">
        <w:r w:rsidRPr="00D26749" w:rsidDel="00182BF4">
          <w:delText>shelf-edge</w:delText>
        </w:r>
      </w:del>
      <w:ins w:id="891" w:author="Gus Hinestrosa" w:date="2018-09-08T20:28:00Z">
        <w:r w:rsidR="004141D9" w:rsidRPr="00D26749">
          <w:t xml:space="preserve">shelf margin </w:t>
        </w:r>
      </w:ins>
      <w:del w:id="892" w:author="Gus Hinestrosa" w:date="2018-09-08T20:53:00Z">
        <w:r w:rsidRPr="00D26749" w:rsidDel="004141D9">
          <w:delText xml:space="preserve"> </w:delText>
        </w:r>
      </w:del>
      <w:r w:rsidRPr="00D26749">
        <w:t>was occurring when sea level was still low</w:t>
      </w:r>
      <w:r w:rsidR="000C1D53" w:rsidRPr="00D26749">
        <w:t>er than</w:t>
      </w:r>
      <w:r w:rsidRPr="00D26749">
        <w:t xml:space="preserve"> </w:t>
      </w:r>
      <w:r w:rsidR="000C1D53" w:rsidRPr="00D26749">
        <w:t xml:space="preserve">the </w:t>
      </w:r>
      <w:r w:rsidRPr="00D26749">
        <w:t>mid- and inner-GBR</w:t>
      </w:r>
      <w:r w:rsidR="00A175AD" w:rsidRPr="00D26749">
        <w:t xml:space="preserve"> shelf</w:t>
      </w:r>
      <w:r w:rsidRPr="00D26749">
        <w:t>, where abundant incisions, exposed reefs</w:t>
      </w:r>
      <w:r w:rsidR="000C1D53" w:rsidRPr="00D26749">
        <w:t xml:space="preserve"> and</w:t>
      </w:r>
      <w:r w:rsidRPr="00D26749">
        <w:t xml:space="preserve"> </w:t>
      </w:r>
      <w:proofErr w:type="spellStart"/>
      <w:r w:rsidRPr="00D26749">
        <w:t>embayments</w:t>
      </w:r>
      <w:proofErr w:type="spellEnd"/>
      <w:r w:rsidR="000C1D53" w:rsidRPr="00D26749">
        <w:t xml:space="preserve"> </w:t>
      </w:r>
      <w:ins w:id="893" w:author="Gus Hinestrosa" w:date="2018-09-16T15:18:00Z">
        <w:r w:rsidR="00ED2E2A" w:rsidRPr="00D26749">
          <w:t xml:space="preserve">would </w:t>
        </w:r>
      </w:ins>
      <w:r w:rsidRPr="00D26749">
        <w:t>contribute</w:t>
      </w:r>
      <w:del w:id="894" w:author="Gus Hinestrosa" w:date="2018-09-16T15:18:00Z">
        <w:r w:rsidRPr="00D26749" w:rsidDel="00ED2E2A">
          <w:delText>d</w:delText>
        </w:r>
      </w:del>
      <w:r w:rsidRPr="00D26749">
        <w:t xml:space="preserve"> </w:t>
      </w:r>
      <w:r w:rsidRPr="00D26749">
        <w:lastRenderedPageBreak/>
        <w:t xml:space="preserve">to the increase in coastline length </w:t>
      </w:r>
      <w:r w:rsidR="000C1D53" w:rsidRPr="00D26749">
        <w:t xml:space="preserve">only </w:t>
      </w:r>
      <w:r w:rsidRPr="00D26749">
        <w:t xml:space="preserve">later. </w:t>
      </w:r>
    </w:p>
    <w:p w14:paraId="742EDAC3" w14:textId="46B62DF2" w:rsidR="007A68F4" w:rsidRPr="00D26749" w:rsidRDefault="007D654D">
      <w:pPr>
        <w:spacing w:before="180" w:after="180" w:line="480" w:lineRule="auto"/>
      </w:pPr>
      <w:ins w:id="895" w:author="Gus Hinestrosa" w:date="2018-09-16T15:26:00Z">
        <w:r w:rsidRPr="00D26749">
          <w:t>Importantly, t</w:t>
        </w:r>
      </w:ins>
      <w:del w:id="896" w:author="Gus Hinestrosa" w:date="2018-09-16T15:26:00Z">
        <w:r w:rsidR="004C5D9B" w:rsidRPr="00D26749" w:rsidDel="007D654D">
          <w:delText>T</w:delText>
        </w:r>
      </w:del>
      <w:r w:rsidR="004C5D9B" w:rsidRPr="00D26749">
        <w:t xml:space="preserve">his also meant </w:t>
      </w:r>
      <w:r w:rsidR="00D5552F" w:rsidRPr="00D26749">
        <w:t xml:space="preserve">that </w:t>
      </w:r>
      <w:r w:rsidR="000C1D53" w:rsidRPr="00D26749">
        <w:t xml:space="preserve">in </w:t>
      </w:r>
      <w:r w:rsidR="004C5D9B" w:rsidRPr="00D26749">
        <w:t>shelf</w:t>
      </w:r>
      <w:ins w:id="897" w:author="Gus Hinestrosa" w:date="2018-09-08T20:53:00Z">
        <w:r w:rsidR="004141D9" w:rsidRPr="00D26749">
          <w:t xml:space="preserve"> margin</w:t>
        </w:r>
      </w:ins>
      <w:del w:id="898" w:author="Gus Hinestrosa" w:date="2018-09-08T20:53:00Z">
        <w:r w:rsidR="004C5D9B" w:rsidRPr="00D26749" w:rsidDel="004141D9">
          <w:delText>-edge</w:delText>
        </w:r>
        <w:r w:rsidR="000C1D53" w:rsidRPr="00D26749" w:rsidDel="004141D9">
          <w:delText xml:space="preserve"> areas</w:delText>
        </w:r>
      </w:del>
      <w:del w:id="899" w:author="Gus Hinestrosa" w:date="2018-09-20T13:08:00Z">
        <w:r w:rsidR="008C6FCB" w:rsidRPr="00D26749" w:rsidDel="00652CC0">
          <w:delText>,</w:delText>
        </w:r>
      </w:del>
      <w:r w:rsidR="00D5552F" w:rsidRPr="00D26749">
        <w:t xml:space="preserve"> </w:t>
      </w:r>
      <w:del w:id="900" w:author="Gus Hinestrosa" w:date="2018-09-16T15:31:00Z">
        <w:r w:rsidR="004C5D9B" w:rsidRPr="00D26749" w:rsidDel="005D4778">
          <w:delText xml:space="preserve">most </w:delText>
        </w:r>
      </w:del>
      <w:ins w:id="901" w:author="Gus Hinestrosa" w:date="2018-09-16T15:31:00Z">
        <w:r w:rsidR="005D4778" w:rsidRPr="00D26749">
          <w:t xml:space="preserve">at least half </w:t>
        </w:r>
      </w:ins>
      <w:r w:rsidR="004C5D9B" w:rsidRPr="00D26749">
        <w:t xml:space="preserve">of the benthic habitat (ca. </w:t>
      </w:r>
      <w:ins w:id="902" w:author="Gus Hinestrosa" w:date="2018-09-16T15:31:00Z">
        <w:r w:rsidR="005D4778" w:rsidRPr="00147064">
          <w:rPr>
            <w:rPrChange w:id="903" w:author="Gus Hinestrosa" w:date="2018-09-16T19:35:00Z">
              <w:rPr>
                <w:highlight w:val="yellow"/>
              </w:rPr>
            </w:rPrChange>
          </w:rPr>
          <w:t>5</w:t>
        </w:r>
      </w:ins>
      <w:del w:id="904" w:author="Gus Hinestrosa" w:date="2018-09-16T15:31:00Z">
        <w:r w:rsidR="004C5D9B" w:rsidRPr="00147064" w:rsidDel="005D4778">
          <w:delText>8</w:delText>
        </w:r>
      </w:del>
      <w:r w:rsidR="004C5D9B" w:rsidRPr="00D26749">
        <w:t xml:space="preserve">0 %) </w:t>
      </w:r>
      <w:r w:rsidR="00A175AD" w:rsidRPr="00D26749">
        <w:t xml:space="preserve">was </w:t>
      </w:r>
      <w:r w:rsidR="004C5D9B" w:rsidRPr="00D26749">
        <w:t>available for reef growth long before the southern shallow lagoons (50 m,</w:t>
      </w:r>
      <w:ins w:id="905" w:author="Gus Hinestrosa" w:date="2018-09-16T15:30:00Z">
        <w:r w:rsidR="00D55639" w:rsidRPr="00147064">
          <w:rPr>
            <w:rPrChange w:id="906" w:author="Gus Hinestrosa" w:date="2018-09-16T19:35:00Z">
              <w:rPr>
                <w:highlight w:val="yellow"/>
              </w:rPr>
            </w:rPrChange>
          </w:rPr>
          <w:t xml:space="preserve"> 12–13</w:t>
        </w:r>
      </w:ins>
      <w:del w:id="907" w:author="Gus Hinestrosa" w:date="2018-09-16T15:29:00Z">
        <w:r w:rsidR="004C5D9B" w:rsidRPr="00147064" w:rsidDel="00D55639">
          <w:delText xml:space="preserve"> ca. 12</w:delText>
        </w:r>
      </w:del>
      <w:r w:rsidR="004C5D9B" w:rsidRPr="00D26749">
        <w:t xml:space="preserve"> </w:t>
      </w:r>
      <w:proofErr w:type="spellStart"/>
      <w:r w:rsidR="004C5D9B" w:rsidRPr="00D26749">
        <w:t>ka</w:t>
      </w:r>
      <w:proofErr w:type="spellEnd"/>
      <w:r w:rsidR="004C5D9B" w:rsidRPr="00D26749">
        <w:t xml:space="preserve"> BP) and the northern estuaries (40 m, ca. 10</w:t>
      </w:r>
      <w:del w:id="908" w:author="Gus Hinestrosa" w:date="2018-09-16T15:32:00Z">
        <w:r w:rsidR="004C5D9B" w:rsidRPr="00D26749" w:rsidDel="005D4778">
          <w:delText>.5</w:delText>
        </w:r>
      </w:del>
      <w:r w:rsidR="004C5D9B" w:rsidRPr="00D26749">
        <w:t xml:space="preserve"> </w:t>
      </w:r>
      <w:proofErr w:type="spellStart"/>
      <w:r w:rsidR="004C5D9B" w:rsidRPr="00D26749">
        <w:t>ka</w:t>
      </w:r>
      <w:proofErr w:type="spellEnd"/>
      <w:r w:rsidR="004C5D9B" w:rsidRPr="00D26749">
        <w:t xml:space="preserve"> BP) reached their maximum extensions</w:t>
      </w:r>
      <w:ins w:id="909" w:author="Gus Hinestrosa" w:date="2018-09-20T13:08:00Z">
        <w:r w:rsidR="00652CC0">
          <w:t>, and before any possible detrimental effect o</w:t>
        </w:r>
      </w:ins>
      <w:ins w:id="910" w:author="Gus Hinestrosa" w:date="2018-09-20T13:09:00Z">
        <w:r w:rsidR="00652CC0">
          <w:t>f these on water quality</w:t>
        </w:r>
      </w:ins>
      <w:r w:rsidR="004C5D9B" w:rsidRPr="00D26749">
        <w:t xml:space="preserve">. </w:t>
      </w:r>
      <w:r w:rsidR="008C6FCB" w:rsidRPr="00D26749">
        <w:t xml:space="preserve">This likely </w:t>
      </w:r>
      <w:r w:rsidR="000C1D53" w:rsidRPr="00D26749">
        <w:t xml:space="preserve">facilitated </w:t>
      </w:r>
      <w:r w:rsidR="004C5D9B" w:rsidRPr="00D26749">
        <w:t xml:space="preserve">the accretion of thick fringing </w:t>
      </w:r>
      <w:r w:rsidR="000C1D53" w:rsidRPr="00D26749">
        <w:t xml:space="preserve">shelf-edge </w:t>
      </w:r>
      <w:r w:rsidR="004C5D9B" w:rsidRPr="00D26749">
        <w:t xml:space="preserve">reefs at Hydrographers Passage </w:t>
      </w:r>
      <w:r w:rsidR="004E355B" w:rsidRPr="00D26749">
        <w:t>(</w:t>
      </w:r>
      <w:r w:rsidR="00245F42" w:rsidRPr="00D26749">
        <w:fldChar w:fldCharType="begin"/>
      </w:r>
      <w:r w:rsidR="00C53B66">
        <w:instrText xml:space="preserve"> ADDIN EN.CITE &lt;EndNote&gt;&lt;Cite&gt;&lt;Author&gt;Hinestrosa&lt;/Author&gt;&lt;Year&gt;2014&lt;/Year&gt;&lt;RecNum&gt;48&lt;/RecNum&gt;&lt;DisplayText&gt;Hinestrosa et al., 2014&lt;/DisplayText&gt;&lt;record&gt;&lt;rec-number&gt;48&lt;/rec-number&gt;&lt;foreign-keys&gt;&lt;key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="00245F42" w:rsidRPr="00D26749">
        <w:fldChar w:fldCharType="separate"/>
      </w:r>
      <w:r w:rsidR="004C77CB" w:rsidRPr="00D26749">
        <w:rPr>
          <w:noProof/>
        </w:rPr>
        <w:t>Hinestrosa et al., 2014</w:t>
      </w:r>
      <w:r w:rsidR="00245F42" w:rsidRPr="00D26749">
        <w:fldChar w:fldCharType="end"/>
      </w:r>
      <w:r w:rsidR="004E355B" w:rsidRPr="00D26749">
        <w:t>)</w:t>
      </w:r>
      <w:r w:rsidR="00245F42" w:rsidRPr="00D26749">
        <w:t xml:space="preserve"> </w:t>
      </w:r>
      <w:r w:rsidR="004C5D9B" w:rsidRPr="00D26749">
        <w:t xml:space="preserve">and of thinner, but thriving reefs at Noggin Passage </w:t>
      </w:r>
      <w:r w:rsidR="004E355B" w:rsidRPr="00D26749">
        <w:t>(</w:t>
      </w:r>
      <w:r w:rsidR="00245F42"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245F42" w:rsidRPr="00D26749">
        <w:fldChar w:fldCharType="separate"/>
      </w:r>
      <w:r w:rsidR="004C77CB" w:rsidRPr="00D26749">
        <w:rPr>
          <w:noProof/>
        </w:rPr>
        <w:t>Hinestrosa et al., 2016</w:t>
      </w:r>
      <w:r w:rsidR="00245F42" w:rsidRPr="00D26749">
        <w:fldChar w:fldCharType="end"/>
      </w:r>
      <w:r w:rsidR="004E355B" w:rsidRPr="00D26749">
        <w:t>)</w:t>
      </w:r>
      <w:r w:rsidR="004C5D9B" w:rsidRPr="00D26749">
        <w:t>.</w:t>
      </w:r>
    </w:p>
    <w:p w14:paraId="448B50E4" w14:textId="5851DC71" w:rsidR="007A68F4" w:rsidRPr="00D26749" w:rsidRDefault="004C5D9B">
      <w:pPr>
        <w:spacing w:before="180" w:after="180" w:line="480" w:lineRule="auto"/>
      </w:pPr>
      <w:r w:rsidRPr="00D26749">
        <w:t>Future studies on the pal</w:t>
      </w:r>
      <w:r w:rsidR="00D5552F" w:rsidRPr="00D26749">
        <w:t>a</w:t>
      </w:r>
      <w:r w:rsidRPr="00D26749">
        <w:t xml:space="preserve">eoecology, geochronology and geochemistry of the reef cores of the IODP Exp. 325 have the potential </w:t>
      </w:r>
      <w:r w:rsidR="008F2242" w:rsidRPr="00D26749">
        <w:t>to unveil other aspects and more details on the history of the</w:t>
      </w:r>
      <w:r w:rsidRPr="00D26749">
        <w:t xml:space="preserve"> </w:t>
      </w:r>
      <w:r w:rsidR="00A868CA" w:rsidRPr="00D26749">
        <w:t xml:space="preserve">shelf-edge </w:t>
      </w:r>
      <w:r w:rsidRPr="00D26749">
        <w:t>reefs.</w:t>
      </w:r>
      <w:r w:rsidR="00D5552F" w:rsidRPr="00D26749">
        <w:t xml:space="preserve"> </w:t>
      </w:r>
      <w:r w:rsidR="008F2242" w:rsidRPr="00D26749">
        <w:t xml:space="preserve">However, preliminary </w:t>
      </w:r>
      <w:r w:rsidRPr="00D26749">
        <w:t xml:space="preserve">results </w:t>
      </w:r>
      <w:r w:rsidR="004E355B" w:rsidRPr="00D26749">
        <w:t>(</w:t>
      </w:r>
      <w:r w:rsidR="0077196F" w:rsidRPr="00D26749">
        <w:fldChar w:fldCharType="begin"/>
      </w:r>
      <w:r w:rsidR="009C20A9" w:rsidRPr="00D26749">
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="0077196F" w:rsidRPr="00D26749">
        <w:fldChar w:fldCharType="separate"/>
      </w:r>
      <w:r w:rsidR="004C77CB" w:rsidRPr="00D26749">
        <w:rPr>
          <w:noProof/>
        </w:rPr>
        <w:t>Webster et al., 2011</w:t>
      </w:r>
      <w:r w:rsidR="0077196F" w:rsidRPr="00D26749">
        <w:fldChar w:fldCharType="end"/>
      </w:r>
      <w:r w:rsidR="004E355B" w:rsidRPr="00D26749">
        <w:t>)</w:t>
      </w:r>
      <w:r w:rsidRPr="00D26749">
        <w:t xml:space="preserve"> and published work </w:t>
      </w:r>
      <w:r w:rsidR="004E355B" w:rsidRPr="00D26749">
        <w:t>(</w:t>
      </w:r>
      <w:r w:rsidR="00DF5E92" w:rsidRPr="00D26749">
        <w:fldChar w:fldCharType="begin">
          <w:fldData xml:space="preserve">PEVuZE5vdGU+PENpdGU+PEF1dGhvcj5HaXNjaGxlcjwvQXV0aG9yPjxZZWFyPjIwMTM8L1llYXI+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==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PEVuZE5vdGU+PENpdGU+PEF1dGhvcj5HaXNjaGxlcjwvQXV0aG9yPjxZZWFyPjIwMTM8L1llYXI+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==
</w:fldData>
        </w:fldChar>
      </w:r>
      <w:r w:rsidR="003E46A1">
        <w:instrText xml:space="preserve"> ADDIN EN.CITE.DATA </w:instrText>
      </w:r>
      <w:r w:rsidR="003E46A1">
        <w:fldChar w:fldCharType="end"/>
      </w:r>
      <w:r w:rsidR="00DF5E92" w:rsidRPr="00D26749">
        <w:fldChar w:fldCharType="separate"/>
      </w:r>
      <w:r w:rsidR="003E46A1">
        <w:rPr>
          <w:noProof/>
        </w:rPr>
        <w:t>Gischler et al., 2013; Felis et al., 2014; Harper et al., 2015; Hinestrosa et al., 2016; Webster et al., 2018</w:t>
      </w:r>
      <w:r w:rsidR="00DF5E92" w:rsidRPr="00D26749">
        <w:fldChar w:fldCharType="end"/>
      </w:r>
      <w:r w:rsidR="004E355B" w:rsidRPr="00D26749">
        <w:t>)</w:t>
      </w:r>
      <w:r w:rsidRPr="00D26749">
        <w:t xml:space="preserve"> </w:t>
      </w:r>
      <w:r w:rsidR="003F6327" w:rsidRPr="00D26749">
        <w:t xml:space="preserve">have already shed </w:t>
      </w:r>
      <w:r w:rsidRPr="00D26749">
        <w:t xml:space="preserve">some light on </w:t>
      </w:r>
      <w:r w:rsidR="008F2242" w:rsidRPr="00D26749">
        <w:t>their</w:t>
      </w:r>
      <w:r w:rsidRPr="00D26749">
        <w:t xml:space="preserve"> </w:t>
      </w:r>
      <w:r w:rsidR="008F2242" w:rsidRPr="00D26749">
        <w:t>evolution</w:t>
      </w:r>
      <w:r w:rsidRPr="00D26749">
        <w:t xml:space="preserve">. Seismic and core data show two to three main reef structures </w:t>
      </w:r>
      <w:r w:rsidR="009A245C" w:rsidRPr="00D26749">
        <w:t>with different stages of development and demise</w:t>
      </w:r>
      <w:r w:rsidRPr="00D26749">
        <w:t>.</w:t>
      </w:r>
    </w:p>
    <w:p w14:paraId="70561432" w14:textId="77777777" w:rsidR="00A45330" w:rsidRPr="00D26749" w:rsidRDefault="00A45330" w:rsidP="0056087B">
      <w:pPr>
        <w:pStyle w:val="Heading2"/>
        <w:numPr>
          <w:ilvl w:val="2"/>
          <w:numId w:val="9"/>
        </w:numPr>
        <w:spacing w:line="480" w:lineRule="auto"/>
      </w:pPr>
      <w:r w:rsidRPr="00D26749">
        <w:t>Growth of shelf-edge reef structures</w:t>
      </w:r>
    </w:p>
    <w:p w14:paraId="3151C5E4" w14:textId="4C0B7C99" w:rsidR="00A45330" w:rsidRPr="00D26749" w:rsidRDefault="00A45330" w:rsidP="00A45330">
      <w:pPr>
        <w:spacing w:before="180" w:after="180" w:line="480" w:lineRule="auto"/>
      </w:pPr>
      <w:del w:id="911" w:author="Gus Hinestrosa" w:date="2018-09-16T15:36:00Z">
        <w:r w:rsidRPr="00D26749" w:rsidDel="004365D0">
          <w:delText xml:space="preserve">Without ground-truthed accretion and sea-level curves it is difficult to ascertain if the different shelf-edge structures identified in the GBR correspond to episodes of enhanced reef growth. </w:delText>
        </w:r>
      </w:del>
      <w:del w:id="912" w:author="Gus Hinestrosa" w:date="2018-09-16T15:40:00Z">
        <w:r w:rsidR="008C6FCB" w:rsidRPr="00D26749" w:rsidDel="00C51D9B">
          <w:delText>However, the s</w:delText>
        </w:r>
      </w:del>
      <w:del w:id="913" w:author="Gus Hinestrosa" w:date="2018-09-16T15:48:00Z">
        <w:r w:rsidRPr="00D26749" w:rsidDel="00CE40BF">
          <w:delText xml:space="preserve">eismic morphology and </w:delText>
        </w:r>
      </w:del>
      <w:del w:id="914" w:author="Gus Hinestrosa" w:date="2018-09-16T15:40:00Z">
        <w:r w:rsidR="006C693B" w:rsidRPr="00D26749" w:rsidDel="00C51D9B">
          <w:delText xml:space="preserve">the </w:delText>
        </w:r>
        <w:r w:rsidRPr="00D26749" w:rsidDel="00C51D9B">
          <w:delText xml:space="preserve">available </w:delText>
        </w:r>
      </w:del>
      <w:ins w:id="915" w:author="Gus Hinestrosa" w:date="2018-09-16T15:48:00Z">
        <w:r w:rsidR="00CE40BF" w:rsidRPr="00D26749">
          <w:t>C</w:t>
        </w:r>
      </w:ins>
      <w:del w:id="916" w:author="Gus Hinestrosa" w:date="2018-09-16T15:48:00Z">
        <w:r w:rsidRPr="00D26749" w:rsidDel="00CE40BF">
          <w:delText>c</w:delText>
        </w:r>
      </w:del>
      <w:r w:rsidRPr="00D26749">
        <w:t>ore</w:t>
      </w:r>
      <w:ins w:id="917" w:author="Gus Hinestrosa" w:date="2018-09-16T15:40:00Z">
        <w:r w:rsidR="00C51D9B" w:rsidRPr="00D26749">
          <w:t xml:space="preserve"> analyses</w:t>
        </w:r>
      </w:ins>
      <w:ins w:id="918" w:author="Gus Hinestrosa" w:date="2018-09-16T15:41:00Z">
        <w:r w:rsidR="00C51D9B" w:rsidRPr="00D26749">
          <w:t xml:space="preserve"> and </w:t>
        </w:r>
      </w:ins>
      <w:ins w:id="919" w:author="Gus Hinestrosa" w:date="2018-09-16T22:43:00Z">
        <w:r w:rsidR="00C6232B">
          <w:t>radi</w:t>
        </w:r>
        <w:r w:rsidR="007B01DB">
          <w:t xml:space="preserve">ometric ages </w:t>
        </w:r>
      </w:ins>
      <w:ins w:id="920" w:author="Gus Hinestrosa" w:date="2018-09-16T15:40:00Z">
        <w:r w:rsidR="00C51D9B" w:rsidRPr="00D26749">
          <w:t>(</w:t>
        </w:r>
      </w:ins>
      <w:r w:rsidR="007B01DB">
        <w:fldChar w:fldCharType="begin"/>
      </w:r>
      <w:r w:rsidR="007B01DB"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Webster et al., 2018</w:t>
      </w:r>
      <w:r w:rsidR="007B01DB">
        <w:fldChar w:fldCharType="end"/>
      </w:r>
      <w:ins w:id="921" w:author="Gus Hinestrosa" w:date="2018-09-16T15:40:00Z">
        <w:r w:rsidR="00C51D9B" w:rsidRPr="00D26749">
          <w:t xml:space="preserve">) </w:t>
        </w:r>
      </w:ins>
      <w:del w:id="922" w:author="Gus Hinestrosa" w:date="2018-09-16T15:40:00Z">
        <w:r w:rsidRPr="00D26749" w:rsidDel="00C51D9B">
          <w:delText xml:space="preserve">s recovered </w:delText>
        </w:r>
      </w:del>
      <w:del w:id="923" w:author="Gus Hinestrosa" w:date="2018-09-16T15:43:00Z">
        <w:r w:rsidRPr="00D26749" w:rsidDel="00E82916">
          <w:delText>suggest</w:delText>
        </w:r>
      </w:del>
      <w:ins w:id="924" w:author="Gus Hinestrosa" w:date="2018-09-16T15:43:00Z">
        <w:r w:rsidR="00E82916" w:rsidRPr="00D26749">
          <w:t xml:space="preserve">show the occurrence of </w:t>
        </w:r>
      </w:ins>
      <w:ins w:id="925" w:author="Gus Hinestrosa" w:date="2018-09-16T15:52:00Z">
        <w:r w:rsidR="002F3AD7" w:rsidRPr="00D26749">
          <w:t>three</w:t>
        </w:r>
      </w:ins>
      <w:ins w:id="926" w:author="Gus Hinestrosa" w:date="2018-09-16T15:50:00Z">
        <w:r w:rsidR="002F3AD7" w:rsidRPr="00D26749">
          <w:t xml:space="preserve"> postglacial </w:t>
        </w:r>
      </w:ins>
      <w:ins w:id="927" w:author="Gus Hinestrosa" w:date="2018-09-16T15:52:00Z">
        <w:r w:rsidR="002F3AD7" w:rsidRPr="00D26749">
          <w:t xml:space="preserve">shelf-edge </w:t>
        </w:r>
      </w:ins>
      <w:ins w:id="928" w:author="Gus Hinestrosa" w:date="2018-09-16T15:50:00Z">
        <w:r w:rsidR="002F3AD7" w:rsidRPr="00D26749">
          <w:t xml:space="preserve">reef packages, consistent with the </w:t>
        </w:r>
      </w:ins>
      <w:ins w:id="929" w:author="Gus Hinestrosa" w:date="2018-09-16T15:52:00Z">
        <w:r w:rsidR="002F3AD7" w:rsidRPr="00D26749">
          <w:t>shallow and sub-bottom</w:t>
        </w:r>
      </w:ins>
      <w:ins w:id="930" w:author="Gus Hinestrosa" w:date="2018-09-16T15:51:00Z">
        <w:r w:rsidR="002F3AD7" w:rsidRPr="00D26749">
          <w:t xml:space="preserve"> </w:t>
        </w:r>
      </w:ins>
      <w:ins w:id="931" w:author="Gus Hinestrosa" w:date="2018-09-16T15:53:00Z">
        <w:r w:rsidR="002F3AD7" w:rsidRPr="00D26749">
          <w:t>morphologies</w:t>
        </w:r>
      </w:ins>
      <w:ins w:id="932" w:author="Gus Hinestrosa" w:date="2018-09-16T15:51:00Z">
        <w:r w:rsidR="002F3AD7" w:rsidRPr="00D26749">
          <w:t xml:space="preserve"> on the same study zones of the central GBR (</w:t>
        </w:r>
      </w:ins>
      <w:r w:rsidR="007B01DB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Hinestrosa et al., 2016</w:t>
      </w:r>
      <w:r w:rsidR="007B01DB">
        <w:fldChar w:fldCharType="end"/>
      </w:r>
      <w:ins w:id="933" w:author="Gus Hinestrosa" w:date="2018-09-16T15:51:00Z">
        <w:r w:rsidR="002F3AD7" w:rsidRPr="00D26749">
          <w:t>).</w:t>
        </w:r>
      </w:ins>
      <w:r w:rsidRPr="00D26749">
        <w:t xml:space="preserve"> </w:t>
      </w:r>
      <w:del w:id="934" w:author="Gus Hinestrosa" w:date="2018-09-16T15:53:00Z">
        <w:r w:rsidRPr="00D26749" w:rsidDel="002F3AD7">
          <w:delText xml:space="preserve">that the </w:delText>
        </w:r>
      </w:del>
      <w:ins w:id="935" w:author="Gus Hinestrosa" w:date="2018-09-16T15:53:00Z">
        <w:r w:rsidR="002F3AD7" w:rsidRPr="00D26749">
          <w:t xml:space="preserve">Necessarily, </w:t>
        </w:r>
      </w:ins>
      <w:r w:rsidRPr="00D26749">
        <w:t xml:space="preserve">environmental variables were optimal for reef growth </w:t>
      </w:r>
      <w:del w:id="936" w:author="Gus Hinestrosa" w:date="2018-09-16T15:53:00Z">
        <w:r w:rsidRPr="00D26749" w:rsidDel="002F3AD7">
          <w:delText xml:space="preserve">during the accretion of each </w:delText>
        </w:r>
      </w:del>
      <w:ins w:id="937" w:author="Gus Hinestrosa" w:date="2018-09-16T15:53:00Z">
        <w:r w:rsidR="002F3AD7" w:rsidRPr="00D26749">
          <w:t xml:space="preserve">at each </w:t>
        </w:r>
      </w:ins>
      <w:r w:rsidRPr="00D26749">
        <w:t xml:space="preserve">successive shelf-edge reef </w:t>
      </w:r>
      <w:del w:id="938" w:author="Gus Hinestrosa" w:date="2018-09-16T15:53:00Z">
        <w:r w:rsidRPr="00D26749" w:rsidDel="002F3AD7">
          <w:delText>structure</w:delText>
        </w:r>
      </w:del>
      <w:ins w:id="939" w:author="Gus Hinestrosa" w:date="2018-09-16T15:53:00Z">
        <w:r w:rsidR="002F3AD7" w:rsidRPr="00D26749">
          <w:t>growth episode</w:t>
        </w:r>
      </w:ins>
      <w:r w:rsidRPr="00D26749">
        <w:t xml:space="preserve">. </w:t>
      </w:r>
      <w:del w:id="940" w:author="Gus Hinestrosa" w:date="2018-09-16T15:54:00Z">
        <w:r w:rsidRPr="00D26749" w:rsidDel="002F3AD7">
          <w:delText>The two to three palaeo-reef packages observed on the central GBR suggest that the different reefs developed within three broad windows, from deeper to shallower</w:delText>
        </w:r>
      </w:del>
      <w:ins w:id="941" w:author="Gus Hinestrosa" w:date="2018-09-16T15:54:00Z">
        <w:r w:rsidR="002F3AD7" w:rsidRPr="00D26749">
          <w:t>Th</w:t>
        </w:r>
      </w:ins>
      <w:ins w:id="942" w:author="Gus Hinestrosa" w:date="2018-09-16T16:47:00Z">
        <w:r w:rsidR="007D5945" w:rsidRPr="00D26749">
          <w:t>ree</w:t>
        </w:r>
      </w:ins>
      <w:ins w:id="943" w:author="Gus Hinestrosa" w:date="2018-09-16T15:54:00Z">
        <w:r w:rsidR="007D5945" w:rsidRPr="00D26749">
          <w:t xml:space="preserve"> windows are particularly relevant it highlight the</w:t>
        </w:r>
        <w:r w:rsidR="002F3AD7" w:rsidRPr="00D26749">
          <w:t xml:space="preserve"> </w:t>
        </w:r>
      </w:ins>
      <w:ins w:id="944" w:author="Gus Hinestrosa" w:date="2018-09-16T16:47:00Z">
        <w:r w:rsidR="007D5945" w:rsidRPr="00D26749">
          <w:t xml:space="preserve">relationship between </w:t>
        </w:r>
      </w:ins>
      <w:ins w:id="945" w:author="Gus Hinestrosa" w:date="2018-09-16T16:48:00Z">
        <w:r w:rsidR="007D5945" w:rsidRPr="00D26749">
          <w:t>physiography, shelf flooding and reef accretion:</w:t>
        </w:r>
      </w:ins>
      <w:del w:id="946" w:author="Gus Hinestrosa" w:date="2018-09-16T16:48:00Z">
        <w:r w:rsidRPr="00D26749" w:rsidDel="007D5945">
          <w:delText>:</w:delText>
        </w:r>
      </w:del>
      <w:r w:rsidRPr="00D26749">
        <w:t xml:space="preserve"> </w:t>
      </w:r>
      <w:ins w:id="947" w:author="Gus Hinestrosa" w:date="2018-09-16T16:56:00Z">
        <w:r w:rsidR="000D352B" w:rsidRPr="00D26749">
          <w:t>17</w:t>
        </w:r>
        <w:r w:rsidR="004F0F70" w:rsidRPr="00D26749">
          <w:t>–</w:t>
        </w:r>
      </w:ins>
      <w:ins w:id="948" w:author="Gus Hinestrosa" w:date="2018-09-16T15:56:00Z">
        <w:r w:rsidR="00E52560" w:rsidRPr="00D26749">
          <w:t xml:space="preserve"> </w:t>
        </w:r>
      </w:ins>
      <w:del w:id="949" w:author="Gus Hinestrosa" w:date="2018-09-16T15:56:00Z">
        <w:r w:rsidRPr="00D26749" w:rsidDel="00E52560">
          <w:delText>17–</w:delText>
        </w:r>
      </w:del>
      <w:ins w:id="950" w:author="Gus Hinestrosa" w:date="2018-09-16T16:55:00Z">
        <w:r w:rsidR="004F0F70" w:rsidRPr="00147064">
          <w:rPr>
            <w:rPrChange w:id="951" w:author="Gus Hinestrosa" w:date="2018-09-16T19:35:00Z">
              <w:rPr>
                <w:highlight w:val="yellow"/>
              </w:rPr>
            </w:rPrChange>
          </w:rPr>
          <w:t>14</w:t>
        </w:r>
      </w:ins>
      <w:del w:id="952" w:author="Gus Hinestrosa" w:date="2018-09-16T16:03:00Z">
        <w:r w:rsidRPr="00147064" w:rsidDel="00874DF5">
          <w:delText>15</w:delText>
        </w:r>
      </w:del>
      <w:r w:rsidRPr="00D26749">
        <w:t xml:space="preserve"> </w:t>
      </w:r>
      <w:proofErr w:type="spellStart"/>
      <w:r w:rsidRPr="00D26749">
        <w:t>ka</w:t>
      </w:r>
      <w:proofErr w:type="spellEnd"/>
      <w:r w:rsidRPr="00D26749">
        <w:t xml:space="preserve"> BP</w:t>
      </w:r>
      <w:del w:id="953" w:author="Gus Hinestrosa" w:date="2018-09-16T15:56:00Z">
        <w:r w:rsidRPr="00D26749" w:rsidDel="00E52560">
          <w:delText xml:space="preserve"> (distinct structure in the southern-central GBR)</w:delText>
        </w:r>
      </w:del>
      <w:r w:rsidRPr="00D26749">
        <w:t>, 1</w:t>
      </w:r>
      <w:ins w:id="954" w:author="Gus Hinestrosa" w:date="2018-09-16T16:03:00Z">
        <w:r w:rsidR="00874DF5" w:rsidRPr="00147064">
          <w:rPr>
            <w:rPrChange w:id="955" w:author="Gus Hinestrosa" w:date="2018-09-16T19:35:00Z">
              <w:rPr>
                <w:highlight w:val="yellow"/>
              </w:rPr>
            </w:rPrChange>
          </w:rPr>
          <w:t>6</w:t>
        </w:r>
      </w:ins>
      <w:del w:id="956" w:author="Gus Hinestrosa" w:date="2018-09-16T16:03:00Z">
        <w:r w:rsidRPr="00147064" w:rsidDel="00874DF5">
          <w:delText>4</w:delText>
        </w:r>
      </w:del>
      <w:r w:rsidRPr="00D26749">
        <w:t>–1</w:t>
      </w:r>
      <w:ins w:id="957" w:author="Gus Hinestrosa" w:date="2018-09-16T16:03:00Z">
        <w:r w:rsidR="00874DF5" w:rsidRPr="00147064">
          <w:rPr>
            <w:rPrChange w:id="958" w:author="Gus Hinestrosa" w:date="2018-09-16T19:35:00Z">
              <w:rPr>
                <w:highlight w:val="yellow"/>
              </w:rPr>
            </w:rPrChange>
          </w:rPr>
          <w:t>4</w:t>
        </w:r>
      </w:ins>
      <w:del w:id="959" w:author="Gus Hinestrosa" w:date="2018-09-16T16:03:00Z">
        <w:r w:rsidRPr="00147064" w:rsidDel="00874DF5">
          <w:delText>2</w:delText>
        </w:r>
      </w:del>
      <w:r w:rsidRPr="00D26749">
        <w:t xml:space="preserve"> </w:t>
      </w:r>
      <w:proofErr w:type="spellStart"/>
      <w:r w:rsidRPr="00D26749">
        <w:t>ka</w:t>
      </w:r>
      <w:proofErr w:type="spellEnd"/>
      <w:r w:rsidRPr="00D26749">
        <w:t xml:space="preserve"> BP, and after 1</w:t>
      </w:r>
      <w:ins w:id="960" w:author="Gus Hinestrosa" w:date="2018-09-16T17:06:00Z">
        <w:r w:rsidR="00877A04" w:rsidRPr="00147064">
          <w:rPr>
            <w:rPrChange w:id="961" w:author="Gus Hinestrosa" w:date="2018-09-16T19:35:00Z">
              <w:rPr>
                <w:highlight w:val="yellow"/>
              </w:rPr>
            </w:rPrChange>
          </w:rPr>
          <w:t>1</w:t>
        </w:r>
      </w:ins>
      <w:del w:id="962" w:author="Gus Hinestrosa" w:date="2018-09-16T17:06:00Z">
        <w:r w:rsidRPr="00147064" w:rsidDel="00877A04">
          <w:delText>2</w:delText>
        </w:r>
      </w:del>
      <w:r w:rsidRPr="00D26749">
        <w:t xml:space="preserve"> </w:t>
      </w:r>
      <w:proofErr w:type="spellStart"/>
      <w:r w:rsidRPr="00D26749">
        <w:t>ka</w:t>
      </w:r>
      <w:proofErr w:type="spellEnd"/>
      <w:r w:rsidRPr="00D26749">
        <w:t xml:space="preserve"> BP </w:t>
      </w:r>
      <w:r w:rsidR="004E355B" w:rsidRPr="00D26749">
        <w:t>(</w:t>
      </w:r>
      <w:r w:rsidRPr="00D26749">
        <w:fldChar w:fldCharType="begin"/>
      </w:r>
      <w:r w:rsidR="003E46A1">
        <w:instrText xml:space="preserve"> ADDIN EN.CITE &lt;EndNote&gt;&lt;Cite&gt;&lt;Author&gt;Hinestrosa&lt;/Author&gt;&lt;Year&gt;2016&lt;/Year&gt;&lt;RecNum&gt;47&lt;/RecNum&gt;&lt;DisplayText&gt;Webster et al., 2011; 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Cite&gt;&lt;Author&gt;Webster&lt;/Author&gt;&lt;Year&gt;2011&lt;/Year&gt;&lt;RecNum&gt;94&lt;/RecNum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Pr="00D26749">
        <w:fldChar w:fldCharType="separate"/>
      </w:r>
      <w:r w:rsidR="003E46A1">
        <w:rPr>
          <w:noProof/>
        </w:rPr>
        <w:t>Webster et al., 2011; Hinestrosa et al., 2016</w:t>
      </w:r>
      <w:r w:rsidRPr="00D26749">
        <w:fldChar w:fldCharType="end"/>
      </w:r>
      <w:r w:rsidR="004E355B" w:rsidRPr="00D26749">
        <w:t>)</w:t>
      </w:r>
      <w:r w:rsidRPr="00D26749">
        <w:t>.</w:t>
      </w:r>
    </w:p>
    <w:p w14:paraId="29217BE5" w14:textId="30E86B0D" w:rsidR="00A45330" w:rsidRPr="00D26749" w:rsidRDefault="00A45330" w:rsidP="00A45330">
      <w:pPr>
        <w:spacing w:before="180" w:after="180" w:line="480" w:lineRule="auto"/>
      </w:pPr>
      <w:r w:rsidRPr="00D26749">
        <w:t>The first window (1</w:t>
      </w:r>
      <w:ins w:id="963" w:author="Gus Hinestrosa" w:date="2018-09-16T16:48:00Z">
        <w:r w:rsidR="007D5945" w:rsidRPr="00147064">
          <w:rPr>
            <w:rPrChange w:id="964" w:author="Gus Hinestrosa" w:date="2018-09-16T19:35:00Z">
              <w:rPr>
                <w:highlight w:val="yellow"/>
              </w:rPr>
            </w:rPrChange>
          </w:rPr>
          <w:t>1</w:t>
        </w:r>
      </w:ins>
      <w:del w:id="965" w:author="Gus Hinestrosa" w:date="2018-09-16T16:48:00Z">
        <w:r w:rsidRPr="00147064" w:rsidDel="007D5945">
          <w:delText>0</w:delText>
        </w:r>
      </w:del>
      <w:r w:rsidRPr="00D26749">
        <w:t>0–80 m, 17–</w:t>
      </w:r>
      <w:del w:id="966" w:author="Gus Hinestrosa" w:date="2018-09-16T16:53:00Z">
        <w:r w:rsidRPr="00D26749" w:rsidDel="0041778F">
          <w:delText xml:space="preserve">15 </w:delText>
        </w:r>
      </w:del>
      <w:ins w:id="967" w:author="Gus Hinestrosa" w:date="2018-09-16T16:53:00Z">
        <w:r w:rsidR="0041778F" w:rsidRPr="00D26749">
          <w:t>1</w:t>
        </w:r>
        <w:r w:rsidR="0041778F" w:rsidRPr="00147064">
          <w:rPr>
            <w:rPrChange w:id="968" w:author="Gus Hinestrosa" w:date="2018-09-16T19:35:00Z">
              <w:rPr>
                <w:highlight w:val="yellow"/>
              </w:rPr>
            </w:rPrChange>
          </w:rPr>
          <w:t>4</w:t>
        </w:r>
        <w:r w:rsidR="0041778F" w:rsidRPr="00147064">
          <w:t xml:space="preserve"> </w:t>
        </w:r>
      </w:ins>
      <w:proofErr w:type="spellStart"/>
      <w:r w:rsidRPr="00D26749">
        <w:t>ka</w:t>
      </w:r>
      <w:proofErr w:type="spellEnd"/>
      <w:r w:rsidRPr="00D26749">
        <w:t xml:space="preserve"> BP) was a time of low sedimentation in the slope of the central GBR. Marine waters covered less than </w:t>
      </w:r>
      <w:ins w:id="969" w:author="Gus Hinestrosa" w:date="2018-09-16T16:05:00Z">
        <w:r w:rsidR="002F2174" w:rsidRPr="00D26749">
          <w:t>1</w:t>
        </w:r>
      </w:ins>
      <w:del w:id="970" w:author="Gus Hinestrosa" w:date="2018-09-16T16:05:00Z">
        <w:r w:rsidRPr="00D26749" w:rsidDel="002F2174">
          <w:delText>2</w:delText>
        </w:r>
      </w:del>
      <w:r w:rsidRPr="00D26749">
        <w:t>0% of the shelf (a short distance between shelf-edge to the palaeo-coast) and 5–</w:t>
      </w:r>
      <w:ins w:id="971" w:author="Gus Hinestrosa" w:date="2018-09-16T16:56:00Z">
        <w:r w:rsidR="004F0F70" w:rsidRPr="00D26749">
          <w:t>30</w:t>
        </w:r>
      </w:ins>
      <w:del w:id="972" w:author="Gus Hinestrosa" w:date="2018-09-16T16:56:00Z">
        <w:r w:rsidRPr="00D26749" w:rsidDel="004F0F70">
          <w:delText>25</w:delText>
        </w:r>
      </w:del>
      <w:r w:rsidRPr="00D26749">
        <w:t xml:space="preserve">% of </w:t>
      </w:r>
      <w:del w:id="973" w:author="Gus Hinestrosa" w:date="2018-09-16T16:57:00Z">
        <w:r w:rsidRPr="00D26749" w:rsidDel="004F0F70">
          <w:delText xml:space="preserve">the </w:delText>
        </w:r>
      </w:del>
      <w:r w:rsidRPr="00D26749">
        <w:t>shelf</w:t>
      </w:r>
      <w:ins w:id="974" w:author="Gus Hinestrosa" w:date="2018-09-08T20:53:00Z">
        <w:r w:rsidR="004141D9" w:rsidRPr="00D26749">
          <w:t xml:space="preserve"> margin</w:t>
        </w:r>
      </w:ins>
      <w:del w:id="975" w:author="Gus Hinestrosa" w:date="2018-09-08T20:53:00Z">
        <w:r w:rsidRPr="00D26749" w:rsidDel="004141D9">
          <w:delText>-edge</w:delText>
        </w:r>
      </w:del>
      <w:r w:rsidRPr="00D26749">
        <w:t xml:space="preserve">. </w:t>
      </w:r>
      <w:r w:rsidR="00BF781B" w:rsidRPr="00D26749">
        <w:t>A</w:t>
      </w:r>
      <w:r w:rsidRPr="00D26749">
        <w:t xml:space="preserve">t </w:t>
      </w:r>
      <w:r w:rsidR="00891F03" w:rsidRPr="00D26749">
        <w:t>both scales –</w:t>
      </w:r>
      <w:r w:rsidR="00371C2E" w:rsidRPr="00D26749">
        <w:t xml:space="preserve"> </w:t>
      </w:r>
      <w:r w:rsidR="00213D40" w:rsidRPr="00D26749">
        <w:t xml:space="preserve">for the </w:t>
      </w:r>
      <w:r w:rsidR="00891F03" w:rsidRPr="00D26749">
        <w:t xml:space="preserve">whole shelf and </w:t>
      </w:r>
      <w:r w:rsidR="00213D40" w:rsidRPr="00D26749">
        <w:t xml:space="preserve">the </w:t>
      </w:r>
      <w:r w:rsidR="00891F03" w:rsidRPr="00D26749">
        <w:t>shelf</w:t>
      </w:r>
      <w:ins w:id="976" w:author="Gus Hinestrosa" w:date="2018-09-08T20:54:00Z">
        <w:r w:rsidR="004141D9" w:rsidRPr="00D26749">
          <w:t xml:space="preserve"> margin zones</w:t>
        </w:r>
      </w:ins>
      <w:del w:id="977" w:author="Gus Hinestrosa" w:date="2018-09-08T20:54:00Z">
        <w:r w:rsidR="00891F03" w:rsidRPr="00D26749" w:rsidDel="004141D9">
          <w:delText>-edge</w:delText>
        </w:r>
        <w:r w:rsidR="00371C2E" w:rsidRPr="00D26749" w:rsidDel="004141D9">
          <w:delText xml:space="preserve"> </w:delText>
        </w:r>
      </w:del>
      <w:r w:rsidR="00891F03" w:rsidRPr="00D26749">
        <w:t>–</w:t>
      </w:r>
      <w:r w:rsidR="00213D40" w:rsidRPr="00D26749">
        <w:t xml:space="preserve"> flooding </w:t>
      </w:r>
      <w:r w:rsidRPr="00D26749">
        <w:t xml:space="preserve">occurred slowly and the coastline was mainly linear. </w:t>
      </w:r>
      <w:r w:rsidR="00BF781B" w:rsidRPr="00D26749">
        <w:lastRenderedPageBreak/>
        <w:t>Nonetheless, the</w:t>
      </w:r>
      <w:r w:rsidR="00213D40" w:rsidRPr="00D26749">
        <w:t xml:space="preserve"> </w:t>
      </w:r>
      <w:r w:rsidR="00136642" w:rsidRPr="00D26749">
        <w:t xml:space="preserve">lower gradient and larger terraces </w:t>
      </w:r>
      <w:r w:rsidR="004E355B" w:rsidRPr="00D26749">
        <w:t>(</w:t>
      </w:r>
      <w:r w:rsidR="00136642" w:rsidRPr="00D26749">
        <w:fldChar w:fldCharType="begin"/>
      </w:r>
      <w:r w:rsidR="00C53B66">
        <w:instrText xml:space="preserve"> ADDIN EN.CITE &lt;EndNote&gt;&lt;Cite&gt;&lt;Author&gt;Abbey&lt;/Author&gt;&lt;Year&gt;2011&lt;/Year&gt;&lt;RecNum&gt;1&lt;/RecNum&gt;&lt;DisplayText&gt;Abbey et al., 2011; Hinestrosa et al., 2014&lt;/DisplayText&gt;&lt;record&gt;&lt;rec-number&gt;1&lt;/rec-number&gt;&lt;foreign-keys&gt;&lt;key app="EN" db-id="x5dasrs09vwsabepssyxweznptsx5t5avz9v" timestamp="0"&gt;1&lt;/key&gt;&lt;/foreign-keys&gt;&lt;ref-type name="Journal Article"&gt;17&lt;/ref-type&gt;&lt;contributors&gt;&lt;authors&gt;&lt;author&gt;Abbey, Elizabeth&lt;/author&gt;&lt;author&gt;Webster, Jody&lt;/author&gt;&lt;author&gt;Beaman, Rob J.&lt;/author&gt;&lt;/authors&gt;&lt;/contributors&gt;&lt;titles&gt;&lt;title&gt;Geomorphology of submerged reefs on the shelf edge of the Great Barrier Reef: The influence of oscillating Pleistocene sea-levels&lt;/title&gt;&lt;secondary-title&gt;Marine Geology&lt;/secondary-title&gt;&lt;/titles&gt;&lt;periodical&gt;&lt;full-title&gt;Marine Geology&lt;/full-title&gt;&lt;/periodical&gt;&lt;pages&gt;61-78&lt;/pages&gt;&lt;volume&gt;288&lt;/volume&gt;&lt;dates&gt;&lt;year&gt;2011&lt;/year&gt;&lt;/dates&gt;&lt;label&gt;Abbey_2011a&lt;/label&gt;&lt;urls&gt;&lt;/urls&gt;&lt;/record&gt;&lt;/Cite&gt;&lt;Cite&gt;&lt;Author&gt;Hinestrosa&lt;/Author&gt;&lt;Year&gt;2014&lt;/Year&gt;&lt;RecNum&gt;48&lt;/RecNum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="00136642" w:rsidRPr="00D26749">
        <w:fldChar w:fldCharType="separate"/>
      </w:r>
      <w:r w:rsidR="004C77CB" w:rsidRPr="00D26749">
        <w:rPr>
          <w:noProof/>
        </w:rPr>
        <w:t>Abbey et al., 2011; Hinestrosa et al., 2014</w:t>
      </w:r>
      <w:r w:rsidR="00136642" w:rsidRPr="00D26749">
        <w:fldChar w:fldCharType="end"/>
      </w:r>
      <w:r w:rsidR="004E355B" w:rsidRPr="00D26749">
        <w:t>)</w:t>
      </w:r>
      <w:r w:rsidR="00136642" w:rsidRPr="00D26749">
        <w:t xml:space="preserve"> of the </w:t>
      </w:r>
      <w:r w:rsidR="00213D40" w:rsidRPr="00D26749">
        <w:t>shelf</w:t>
      </w:r>
      <w:ins w:id="978" w:author="Gus Hinestrosa" w:date="2018-09-08T20:54:00Z">
        <w:r w:rsidR="004141D9" w:rsidRPr="00D26749">
          <w:t xml:space="preserve"> margin</w:t>
        </w:r>
      </w:ins>
      <w:del w:id="979" w:author="Gus Hinestrosa" w:date="2018-09-08T20:54:00Z">
        <w:r w:rsidR="00213D40" w:rsidRPr="00D26749" w:rsidDel="004141D9">
          <w:delText>-edge</w:delText>
        </w:r>
      </w:del>
      <w:r w:rsidR="00EB7062" w:rsidRPr="00D26749">
        <w:t xml:space="preserve"> of the</w:t>
      </w:r>
      <w:r w:rsidRPr="00D26749">
        <w:t xml:space="preserve"> southern-central GBR </w:t>
      </w:r>
      <w:r w:rsidR="00213D40" w:rsidRPr="00D26749">
        <w:t>sub-region</w:t>
      </w:r>
      <w:r w:rsidRPr="00D26749">
        <w:t xml:space="preserve"> </w:t>
      </w:r>
      <w:proofErr w:type="spellStart"/>
      <w:r w:rsidRPr="00D26749">
        <w:t>favored</w:t>
      </w:r>
      <w:proofErr w:type="spellEnd"/>
      <w:r w:rsidRPr="00D26749">
        <w:t xml:space="preserve"> coastal retreat and a </w:t>
      </w:r>
      <w:r w:rsidR="00136642" w:rsidRPr="00D26749">
        <w:t xml:space="preserve">slightly </w:t>
      </w:r>
      <w:del w:id="980" w:author="Gus Hinestrosa" w:date="2018-09-18T14:24:00Z">
        <w:r w:rsidR="00136642" w:rsidRPr="00D26749" w:rsidDel="00B55F48">
          <w:delText xml:space="preserve">faster </w:delText>
        </w:r>
        <w:r w:rsidRPr="00D26749" w:rsidDel="00B55F48">
          <w:delText>increase in marine cover</w:delText>
        </w:r>
      </w:del>
      <w:ins w:id="981" w:author="Gus Hinestrosa" w:date="2018-09-18T14:24:00Z">
        <w:r w:rsidR="00B55F48">
          <w:t>higher flooding rates</w:t>
        </w:r>
      </w:ins>
      <w:ins w:id="982" w:author="Gus Hinestrosa" w:date="2018-09-12T13:35:00Z">
        <w:r w:rsidR="00461426" w:rsidRPr="00D26749">
          <w:rPr>
            <w:rStyle w:val="CommentReference"/>
          </w:rPr>
          <w:t xml:space="preserve"> </w:t>
        </w:r>
      </w:ins>
      <w:del w:id="983" w:author="Gus Hinestrosa" w:date="2018-09-12T13:35:00Z">
        <w:r w:rsidR="00EB7062" w:rsidRPr="00D26749" w:rsidDel="00461426">
          <w:rPr>
            <w:rStyle w:val="CommentReference"/>
          </w:rPr>
          <w:delText xml:space="preserve">, </w:delText>
        </w:r>
      </w:del>
      <w:del w:id="984" w:author="Gus Hinestrosa" w:date="2018-09-12T13:34:00Z">
        <w:r w:rsidR="00371C2E" w:rsidRPr="00D26749" w:rsidDel="00461426">
          <w:rPr>
            <w:rStyle w:val="CommentReference"/>
          </w:rPr>
          <w:delText xml:space="preserve"> </w:delText>
        </w:r>
      </w:del>
      <w:r w:rsidR="00EB7062" w:rsidRPr="00D26749">
        <w:t>com</w:t>
      </w:r>
      <w:r w:rsidRPr="00D26749">
        <w:t>pared to other areas with steeper gradients. This must have promoted the formation of the thick fringing-reef packages observed in the seismic</w:t>
      </w:r>
      <w:r w:rsidR="00371C2E" w:rsidRPr="00D26749">
        <w:t xml:space="preserve"> profiles </w:t>
      </w:r>
      <w:r w:rsidRPr="00D26749">
        <w:t xml:space="preserve">at Hydrographers Passage </w:t>
      </w:r>
      <w:r w:rsidR="004E355B" w:rsidRPr="00D26749">
        <w:t>(</w:t>
      </w:r>
      <w:r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Pr="00D26749">
        <w:fldChar w:fldCharType="separate"/>
      </w:r>
      <w:r w:rsidR="004C77CB" w:rsidRPr="00D26749">
        <w:rPr>
          <w:noProof/>
        </w:rPr>
        <w:t>Hinestrosa et al., 2016</w:t>
      </w:r>
      <w:r w:rsidRPr="00D26749">
        <w:fldChar w:fldCharType="end"/>
      </w:r>
      <w:ins w:id="985" w:author="Gus Hinestrosa" w:date="2018-09-16T16:57:00Z">
        <w:r w:rsidR="004F0F70" w:rsidRPr="00D26749">
          <w:t>; reefs 3a, 3b</w:t>
        </w:r>
      </w:ins>
      <w:ins w:id="986" w:author="Gus Hinestrosa" w:date="2018-09-16T16:58:00Z">
        <w:r w:rsidR="00926186" w:rsidRPr="00D26749">
          <w:t xml:space="preserve"> in</w:t>
        </w:r>
      </w:ins>
      <w:ins w:id="987" w:author="Gus Hinestrosa" w:date="2018-09-16T22:40:00Z">
        <w:r w:rsidR="007B01DB">
          <w:t xml:space="preserve"> </w:t>
        </w:r>
      </w:ins>
      <w:r w:rsidR="007B01DB">
        <w:fldChar w:fldCharType="begin"/>
      </w:r>
      <w:r w:rsidR="007B01DB"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Webster et al., 2018</w:t>
      </w:r>
      <w:r w:rsidR="007B01DB">
        <w:fldChar w:fldCharType="end"/>
      </w:r>
      <w:ins w:id="988" w:author="Gus Hinestrosa" w:date="2018-09-16T16:58:00Z">
        <w:r w:rsidR="00926186" w:rsidRPr="00D26749">
          <w:t>)</w:t>
        </w:r>
      </w:ins>
      <w:del w:id="989" w:author="Gus Hinestrosa" w:date="2018-09-16T16:57:00Z">
        <w:r w:rsidR="004E355B" w:rsidRPr="00D26749" w:rsidDel="004F0F70">
          <w:delText>)</w:delText>
        </w:r>
      </w:del>
      <w:r w:rsidRPr="00D26749">
        <w:t xml:space="preserve">. These terraces facilitated the creation of back-reef lagoons </w:t>
      </w:r>
      <w:r w:rsidR="004E355B" w:rsidRPr="00D26749">
        <w:t>(</w:t>
      </w:r>
      <w:r w:rsidRPr="00D26749">
        <w:fldChar w:fldCharType="begin"/>
      </w:r>
      <w:r w:rsidR="00C53B66">
        <w:instrText xml:space="preserve"> ADDIN EN.CITE &lt;EndNote&gt;&lt;Cite&gt;&lt;Author&gt;Hinestrosa&lt;/Author&gt;&lt;Year&gt;2014&lt;/Year&gt;&lt;RecNum&gt;48&lt;/RecNum&gt;&lt;DisplayText&gt;Hinestrosa et al., 2014&lt;/DisplayText&gt;&lt;record&gt;&lt;rec-number&gt;48&lt;/rec-number&gt;&lt;foreign-keys&gt;&lt;key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/EndNote&gt;</w:instrText>
      </w:r>
      <w:r w:rsidRPr="00D26749">
        <w:fldChar w:fldCharType="separate"/>
      </w:r>
      <w:r w:rsidR="004C77CB" w:rsidRPr="00D26749">
        <w:rPr>
          <w:noProof/>
        </w:rPr>
        <w:t>Hinestrosa et al., 2014</w:t>
      </w:r>
      <w:r w:rsidRPr="00D26749">
        <w:fldChar w:fldCharType="end"/>
      </w:r>
      <w:r w:rsidR="004E355B" w:rsidRPr="00D26749">
        <w:t>)</w:t>
      </w:r>
      <w:r w:rsidRPr="00D26749">
        <w:t xml:space="preserve"> between the growing reef and the sub-aerially exposed barriers, </w:t>
      </w:r>
      <w:r w:rsidR="00D814FC" w:rsidRPr="00D26749">
        <w:t xml:space="preserve">enhancing </w:t>
      </w:r>
      <w:r w:rsidRPr="00D26749">
        <w:t>the redirection and trapping of sediments</w:t>
      </w:r>
      <w:r w:rsidR="00D814FC" w:rsidRPr="00D26749">
        <w:t>. This</w:t>
      </w:r>
      <w:r w:rsidR="006C0EFD" w:rsidRPr="00D26749">
        <w:t>,</w:t>
      </w:r>
      <w:r w:rsidR="00D814FC" w:rsidRPr="00D26749">
        <w:t xml:space="preserve"> </w:t>
      </w:r>
      <w:r w:rsidR="006C0EFD" w:rsidRPr="00D26749">
        <w:t>in</w:t>
      </w:r>
      <w:r w:rsidR="00D814FC" w:rsidRPr="00D26749">
        <w:t xml:space="preserve"> turn</w:t>
      </w:r>
      <w:r w:rsidR="006C0EFD" w:rsidRPr="00D26749">
        <w:t>,</w:t>
      </w:r>
      <w:r w:rsidRPr="00D26749">
        <w:t xml:space="preserve"> improv</w:t>
      </w:r>
      <w:r w:rsidR="006C0EFD" w:rsidRPr="00D26749">
        <w:t>ed</w:t>
      </w:r>
      <w:r w:rsidRPr="00D26749">
        <w:t xml:space="preserve"> water quality at the reef front</w:t>
      </w:r>
      <w:r w:rsidR="00371C2E" w:rsidRPr="00D26749">
        <w:t xml:space="preserve"> and</w:t>
      </w:r>
      <w:r w:rsidRPr="00D26749">
        <w:t xml:space="preserve"> better exposed to oceanic waters.</w:t>
      </w:r>
    </w:p>
    <w:p w14:paraId="049ABF49" w14:textId="4FDD5A43" w:rsidR="00A45330" w:rsidRPr="00D26749" w:rsidRDefault="00A45330" w:rsidP="00A45330">
      <w:pPr>
        <w:spacing w:before="180" w:after="180" w:line="480" w:lineRule="auto"/>
      </w:pPr>
      <w:r w:rsidRPr="00652CC0">
        <w:rPr>
          <w:highlight w:val="yellow"/>
          <w:rPrChange w:id="990" w:author="Gus Hinestrosa" w:date="2018-09-20T13:12:00Z">
            <w:rPr/>
          </w:rPrChange>
        </w:rPr>
        <w:t>The second window (80–50 m, 14–1</w:t>
      </w:r>
      <w:ins w:id="991" w:author="Gus Hinestrosa" w:date="2018-09-16T16:59:00Z">
        <w:r w:rsidR="00926186" w:rsidRPr="00652CC0">
          <w:rPr>
            <w:highlight w:val="yellow"/>
          </w:rPr>
          <w:t>1</w:t>
        </w:r>
      </w:ins>
      <w:del w:id="992" w:author="Gus Hinestrosa" w:date="2018-09-16T16:59:00Z">
        <w:r w:rsidRPr="00652CC0" w:rsidDel="00926186">
          <w:rPr>
            <w:highlight w:val="yellow"/>
            <w:rPrChange w:id="993" w:author="Gus Hinestrosa" w:date="2018-09-20T13:12:00Z">
              <w:rPr/>
            </w:rPrChange>
          </w:rPr>
          <w:delText>2</w:delText>
        </w:r>
      </w:del>
      <w:r w:rsidRPr="00652CC0">
        <w:rPr>
          <w:highlight w:val="yellow"/>
          <w:rPrChange w:id="994" w:author="Gus Hinestrosa" w:date="2018-09-20T13:12:00Z">
            <w:rPr/>
          </w:rPrChange>
        </w:rPr>
        <w:t xml:space="preserve"> </w:t>
      </w:r>
      <w:proofErr w:type="spellStart"/>
      <w:r w:rsidRPr="00652CC0">
        <w:rPr>
          <w:highlight w:val="yellow"/>
          <w:rPrChange w:id="995" w:author="Gus Hinestrosa" w:date="2018-09-20T13:12:00Z">
            <w:rPr/>
          </w:rPrChange>
        </w:rPr>
        <w:t>ka</w:t>
      </w:r>
      <w:proofErr w:type="spellEnd"/>
      <w:r w:rsidRPr="00652CC0">
        <w:rPr>
          <w:highlight w:val="yellow"/>
          <w:rPrChange w:id="996" w:author="Gus Hinestrosa" w:date="2018-09-20T13:12:00Z">
            <w:rPr/>
          </w:rPrChange>
        </w:rPr>
        <w:t xml:space="preserve"> BP) responds to a </w:t>
      </w:r>
      <w:del w:id="997" w:author="Gus Hinestrosa" w:date="2018-09-20T13:35:00Z">
        <w:r w:rsidRPr="00652CC0" w:rsidDel="00B07385">
          <w:rPr>
            <w:highlight w:val="yellow"/>
            <w:rPrChange w:id="998" w:author="Gus Hinestrosa" w:date="2018-09-20T13:12:00Z">
              <w:rPr/>
            </w:rPrChange>
          </w:rPr>
          <w:delText xml:space="preserve">continued </w:delText>
        </w:r>
      </w:del>
      <w:ins w:id="999" w:author="Gus Hinestrosa" w:date="2018-09-20T13:35:00Z">
        <w:r w:rsidR="00B07385">
          <w:rPr>
            <w:highlight w:val="yellow"/>
          </w:rPr>
          <w:t>continued and sustained</w:t>
        </w:r>
        <w:r w:rsidR="00B07385" w:rsidRPr="00652CC0">
          <w:rPr>
            <w:highlight w:val="yellow"/>
            <w:rPrChange w:id="1000" w:author="Gus Hinestrosa" w:date="2018-09-20T13:12:00Z">
              <w:rPr/>
            </w:rPrChange>
          </w:rPr>
          <w:t xml:space="preserve"> </w:t>
        </w:r>
      </w:ins>
      <w:r w:rsidRPr="00652CC0">
        <w:rPr>
          <w:highlight w:val="yellow"/>
          <w:rPrChange w:id="1001" w:author="Gus Hinestrosa" w:date="2018-09-20T13:12:00Z">
            <w:rPr/>
          </w:rPrChange>
        </w:rPr>
        <w:t>increase in sea level</w:t>
      </w:r>
      <w:ins w:id="1002" w:author="Gus Hinestrosa" w:date="2018-09-20T13:35:00Z">
        <w:r w:rsidR="00B07385">
          <w:rPr>
            <w:highlight w:val="yellow"/>
          </w:rPr>
          <w:t xml:space="preserve"> </w:t>
        </w:r>
        <w:proofErr w:type="gramStart"/>
        <w:r w:rsidR="00B07385">
          <w:rPr>
            <w:highlight w:val="yellow"/>
          </w:rPr>
          <w:t>()XXXFIGURE</w:t>
        </w:r>
        <w:proofErr w:type="gramEnd"/>
        <w:r w:rsidR="00B07385">
          <w:rPr>
            <w:highlight w:val="yellow"/>
          </w:rPr>
          <w:t xml:space="preserve"> 3-a)</w:t>
        </w:r>
      </w:ins>
      <w:r w:rsidRPr="00652CC0">
        <w:rPr>
          <w:highlight w:val="yellow"/>
          <w:rPrChange w:id="1003" w:author="Gus Hinestrosa" w:date="2018-09-20T13:12:00Z">
            <w:rPr/>
          </w:rPrChange>
        </w:rPr>
        <w:t xml:space="preserve">, which </w:t>
      </w:r>
      <w:proofErr w:type="spellStart"/>
      <w:r w:rsidRPr="00652CC0">
        <w:rPr>
          <w:highlight w:val="yellow"/>
          <w:rPrChange w:id="1004" w:author="Gus Hinestrosa" w:date="2018-09-20T13:12:00Z">
            <w:rPr/>
          </w:rPrChange>
        </w:rPr>
        <w:t>favored</w:t>
      </w:r>
      <w:proofErr w:type="spellEnd"/>
      <w:r w:rsidRPr="00652CC0">
        <w:rPr>
          <w:highlight w:val="yellow"/>
          <w:rPrChange w:id="1005" w:author="Gus Hinestrosa" w:date="2018-09-20T13:12:00Z">
            <w:rPr/>
          </w:rPrChange>
        </w:rPr>
        <w:t xml:space="preserve"> the </w:t>
      </w:r>
      <w:ins w:id="1006" w:author="Gus Hinestrosa" w:date="2018-09-18T14:25:00Z">
        <w:r w:rsidR="00B55F48" w:rsidRPr="00652CC0">
          <w:rPr>
            <w:highlight w:val="yellow"/>
            <w:rPrChange w:id="1007" w:author="Gus Hinestrosa" w:date="2018-09-20T13:12:00Z">
              <w:rPr/>
            </w:rPrChange>
          </w:rPr>
          <w:t xml:space="preserve">rapid </w:t>
        </w:r>
      </w:ins>
      <w:ins w:id="1008" w:author="Gus Hinestrosa" w:date="2018-09-20T13:36:00Z">
        <w:r w:rsidR="002917F2">
          <w:rPr>
            <w:highlight w:val="yellow"/>
          </w:rPr>
          <w:t xml:space="preserve">substrate </w:t>
        </w:r>
      </w:ins>
      <w:ins w:id="1009" w:author="Gus Hinestrosa" w:date="2018-09-19T11:57:00Z">
        <w:r w:rsidR="002D7E89" w:rsidRPr="00652CC0">
          <w:rPr>
            <w:highlight w:val="yellow"/>
            <w:rPrChange w:id="1010" w:author="Gus Hinestrosa" w:date="2018-09-20T13:12:00Z">
              <w:rPr/>
            </w:rPrChange>
          </w:rPr>
          <w:t>flooding (</w:t>
        </w:r>
        <w:r w:rsidR="002D7E89" w:rsidRPr="00652CC0">
          <w:rPr>
            <w:highlight w:val="yellow"/>
            <w:rPrChange w:id="1011" w:author="Gus Hinestrosa" w:date="2018-09-20T13:12:00Z">
              <w:rPr/>
            </w:rPrChange>
          </w:rPr>
          <w:fldChar w:fldCharType="begin"/>
        </w:r>
        <w:r w:rsidR="002D7E89" w:rsidRPr="00652CC0">
          <w:rPr>
            <w:highlight w:val="yellow"/>
            <w:rPrChange w:id="1012" w:author="Gus Hinestrosa" w:date="2018-09-20T13:12:00Z">
              <w:rPr/>
            </w:rPrChange>
          </w:rPr>
          <w:instrText xml:space="preserve"> REF _Ref495155126 \h </w:instrText>
        </w:r>
        <w:r w:rsidR="002D7E89" w:rsidRPr="00652CC0">
          <w:rPr>
            <w:highlight w:val="yellow"/>
            <w:rPrChange w:id="1013" w:author="Gus Hinestrosa" w:date="2018-09-20T13:12:00Z">
              <w:rPr/>
            </w:rPrChange>
          </w:rPr>
        </w:r>
      </w:ins>
      <w:r w:rsidR="00652CC0">
        <w:rPr>
          <w:highlight w:val="yellow"/>
        </w:rPr>
        <w:instrText xml:space="preserve"> \* MERGEFORMAT </w:instrText>
      </w:r>
      <w:r w:rsidR="002D7E89" w:rsidRPr="00652CC0">
        <w:rPr>
          <w:highlight w:val="yellow"/>
          <w:rPrChange w:id="1014" w:author="Gus Hinestrosa" w:date="2018-09-20T13:12:00Z">
            <w:rPr/>
          </w:rPrChange>
        </w:rPr>
        <w:fldChar w:fldCharType="separate"/>
      </w:r>
      <w:ins w:id="1015" w:author="Gus Hinestrosa" w:date="2018-09-19T11:57:00Z">
        <w:r w:rsidR="002D7E89" w:rsidRPr="00652CC0">
          <w:rPr>
            <w:highlight w:val="yellow"/>
            <w:rPrChange w:id="1016" w:author="Gus Hinestrosa" w:date="2018-09-20T13:12:00Z">
              <w:rPr/>
            </w:rPrChange>
          </w:rPr>
          <w:t xml:space="preserve">Figure </w:t>
        </w:r>
        <w:r w:rsidR="002D7E89" w:rsidRPr="00652CC0">
          <w:rPr>
            <w:noProof/>
            <w:highlight w:val="yellow"/>
            <w:rPrChange w:id="1017" w:author="Gus Hinestrosa" w:date="2018-09-20T13:12:00Z">
              <w:rPr>
                <w:noProof/>
              </w:rPr>
            </w:rPrChange>
          </w:rPr>
          <w:t>3</w:t>
        </w:r>
        <w:r w:rsidR="002D7E89" w:rsidRPr="00652CC0">
          <w:rPr>
            <w:highlight w:val="yellow"/>
            <w:rPrChange w:id="1018" w:author="Gus Hinestrosa" w:date="2018-09-20T13:12:00Z">
              <w:rPr/>
            </w:rPrChange>
          </w:rPr>
          <w:fldChar w:fldCharType="end"/>
        </w:r>
        <w:r w:rsidR="002D7E89" w:rsidRPr="00652CC0">
          <w:rPr>
            <w:highlight w:val="yellow"/>
            <w:rPrChange w:id="1019" w:author="Gus Hinestrosa" w:date="2018-09-20T13:12:00Z">
              <w:rPr/>
            </w:rPrChange>
          </w:rPr>
          <w:t xml:space="preserve">-G) and consequent </w:t>
        </w:r>
      </w:ins>
      <w:r w:rsidRPr="00652CC0">
        <w:rPr>
          <w:highlight w:val="yellow"/>
          <w:rPrChange w:id="1020" w:author="Gus Hinestrosa" w:date="2018-09-20T13:12:00Z">
            <w:rPr/>
          </w:rPrChange>
        </w:rPr>
        <w:t>colonisation of the more proximal, shallower sections of the shelf</w:t>
      </w:r>
      <w:ins w:id="1021" w:author="Gus Hinestrosa" w:date="2018-09-08T20:54:00Z">
        <w:r w:rsidR="004141D9" w:rsidRPr="00652CC0">
          <w:rPr>
            <w:highlight w:val="yellow"/>
            <w:rPrChange w:id="1022" w:author="Gus Hinestrosa" w:date="2018-09-20T13:12:00Z">
              <w:rPr/>
            </w:rPrChange>
          </w:rPr>
          <w:t xml:space="preserve"> margin</w:t>
        </w:r>
      </w:ins>
      <w:del w:id="1023" w:author="Gus Hinestrosa" w:date="2018-09-08T20:54:00Z">
        <w:r w:rsidRPr="00652CC0" w:rsidDel="004141D9">
          <w:rPr>
            <w:highlight w:val="yellow"/>
            <w:rPrChange w:id="1024" w:author="Gus Hinestrosa" w:date="2018-09-20T13:12:00Z">
              <w:rPr/>
            </w:rPrChange>
          </w:rPr>
          <w:delText>-edge</w:delText>
        </w:r>
      </w:del>
      <w:r w:rsidRPr="00652CC0">
        <w:rPr>
          <w:highlight w:val="yellow"/>
          <w:rPrChange w:id="1025" w:author="Gus Hinestrosa" w:date="2018-09-20T13:12:00Z">
            <w:rPr/>
          </w:rPrChange>
        </w:rPr>
        <w:t xml:space="preserve"> terraces. </w:t>
      </w:r>
      <w:ins w:id="1026" w:author="Gus Hinestrosa" w:date="2018-09-20T13:37:00Z">
        <w:r w:rsidR="003665C7">
          <w:rPr>
            <w:highlight w:val="yellow"/>
          </w:rPr>
          <w:t xml:space="preserve">Both </w:t>
        </w:r>
        <w:r w:rsidR="00102F34">
          <w:rPr>
            <w:highlight w:val="yellow"/>
          </w:rPr>
          <w:t xml:space="preserve">sea-level rise and </w:t>
        </w:r>
      </w:ins>
      <w:ins w:id="1027" w:author="Gus Hinestrosa" w:date="2018-09-20T13:40:00Z">
        <w:r w:rsidR="00882A93">
          <w:rPr>
            <w:highlight w:val="yellow"/>
          </w:rPr>
          <w:t>swift</w:t>
        </w:r>
      </w:ins>
      <w:ins w:id="1028" w:author="Gus Hinestrosa" w:date="2018-09-20T13:37:00Z">
        <w:r w:rsidR="00102F34">
          <w:rPr>
            <w:highlight w:val="yellow"/>
          </w:rPr>
          <w:t xml:space="preserve"> substrate creation contributed to </w:t>
        </w:r>
      </w:ins>
      <w:ins w:id="1029" w:author="Gus Hinestrosa" w:date="2018-09-20T13:39:00Z">
        <w:r w:rsidR="00882A93">
          <w:rPr>
            <w:highlight w:val="yellow"/>
          </w:rPr>
          <w:t xml:space="preserve">a rapid and </w:t>
        </w:r>
      </w:ins>
      <w:ins w:id="1030" w:author="Gus Hinestrosa" w:date="2018-09-20T13:40:00Z">
        <w:r w:rsidR="00882A93">
          <w:rPr>
            <w:highlight w:val="yellow"/>
          </w:rPr>
          <w:t>sustained reef accretion during this stage (</w:t>
        </w:r>
      </w:ins>
      <w:ins w:id="1031" w:author="Gus Hinestrosa" w:date="2018-09-20T13:41:00Z">
        <w:r w:rsidR="003665C7">
          <w:rPr>
            <w:highlight w:val="yellow"/>
          </w:rPr>
          <w:t xml:space="preserve">XXXADD </w:t>
        </w:r>
        <w:proofErr w:type="spellStart"/>
        <w:r w:rsidR="003665C7">
          <w:rPr>
            <w:highlight w:val="yellow"/>
          </w:rPr>
          <w:t>webster</w:t>
        </w:r>
        <w:proofErr w:type="spellEnd"/>
        <w:r w:rsidR="003665C7">
          <w:rPr>
            <w:highlight w:val="yellow"/>
          </w:rPr>
          <w:t xml:space="preserve"> 2018, </w:t>
        </w:r>
        <w:proofErr w:type="spellStart"/>
        <w:r w:rsidR="003665C7">
          <w:rPr>
            <w:highlight w:val="yellow"/>
          </w:rPr>
          <w:t>Hopley</w:t>
        </w:r>
        <w:proofErr w:type="spellEnd"/>
        <w:r w:rsidR="003665C7">
          <w:rPr>
            <w:highlight w:val="yellow"/>
          </w:rPr>
          <w:t xml:space="preserve"> and </w:t>
        </w:r>
      </w:ins>
      <w:ins w:id="1032" w:author="Gus Hinestrosa" w:date="2018-09-20T13:42:00Z">
        <w:r w:rsidR="003665C7">
          <w:rPr>
            <w:highlight w:val="yellow"/>
          </w:rPr>
          <w:t xml:space="preserve">Kinsey the effects of a rapid …. </w:t>
        </w:r>
      </w:ins>
      <w:proofErr w:type="gramStart"/>
      <w:ins w:id="1033" w:author="Gus Hinestrosa" w:date="2018-09-20T13:40:00Z">
        <w:r w:rsidR="00882A93">
          <w:rPr>
            <w:highlight w:val="yellow"/>
          </w:rPr>
          <w:t>).</w:t>
        </w:r>
      </w:ins>
      <w:ins w:id="1034" w:author="Gus Hinestrosa" w:date="2018-09-19T17:12:00Z">
        <w:r w:rsidR="0048107E" w:rsidRPr="00652CC0">
          <w:rPr>
            <w:highlight w:val="yellow"/>
            <w:rPrChange w:id="1035" w:author="Gus Hinestrosa" w:date="2018-09-20T13:12:00Z">
              <w:rPr/>
            </w:rPrChange>
          </w:rPr>
          <w:t>This</w:t>
        </w:r>
        <w:proofErr w:type="gramEnd"/>
        <w:r w:rsidR="0048107E" w:rsidRPr="00652CC0">
          <w:rPr>
            <w:highlight w:val="yellow"/>
            <w:rPrChange w:id="1036" w:author="Gus Hinestrosa" w:date="2018-09-20T13:12:00Z">
              <w:rPr/>
            </w:rPrChange>
          </w:rPr>
          <w:t xml:space="preserve"> window preceded the maximum extension of estuaries and lagoons in the GBR, and hence, </w:t>
        </w:r>
      </w:ins>
      <w:ins w:id="1037" w:author="Gus Hinestrosa" w:date="2018-09-19T17:14:00Z">
        <w:r w:rsidR="009A58E1" w:rsidRPr="00652CC0">
          <w:rPr>
            <w:highlight w:val="yellow"/>
            <w:rPrChange w:id="1038" w:author="Gus Hinestrosa" w:date="2018-09-20T13:12:00Z">
              <w:rPr/>
            </w:rPrChange>
          </w:rPr>
          <w:t xml:space="preserve">reefs might have </w:t>
        </w:r>
      </w:ins>
      <w:ins w:id="1039" w:author="Gus Hinestrosa" w:date="2018-09-20T13:11:00Z">
        <w:r w:rsidR="00652CC0" w:rsidRPr="00652CC0">
          <w:rPr>
            <w:highlight w:val="yellow"/>
            <w:rPrChange w:id="1040" w:author="Gus Hinestrosa" w:date="2018-09-20T13:12:00Z">
              <w:rPr/>
            </w:rPrChange>
          </w:rPr>
          <w:t>been less</w:t>
        </w:r>
      </w:ins>
      <w:ins w:id="1041" w:author="Gus Hinestrosa" w:date="2018-09-19T17:14:00Z">
        <w:r w:rsidR="009A58E1" w:rsidRPr="00652CC0">
          <w:rPr>
            <w:highlight w:val="yellow"/>
            <w:rPrChange w:id="1042" w:author="Gus Hinestrosa" w:date="2018-09-20T13:12:00Z">
              <w:rPr/>
            </w:rPrChange>
          </w:rPr>
          <w:t xml:space="preserve"> affected by </w:t>
        </w:r>
      </w:ins>
      <w:ins w:id="1043" w:author="Gus Hinestrosa" w:date="2018-09-20T13:11:00Z">
        <w:r w:rsidR="00652CC0" w:rsidRPr="00652CC0">
          <w:rPr>
            <w:highlight w:val="yellow"/>
            <w:rPrChange w:id="1044" w:author="Gus Hinestrosa" w:date="2018-09-20T13:12:00Z">
              <w:rPr/>
            </w:rPrChange>
          </w:rPr>
          <w:t>an</w:t>
        </w:r>
      </w:ins>
      <w:ins w:id="1045" w:author="Gus Hinestrosa" w:date="2018-09-19T17:14:00Z">
        <w:r w:rsidR="009A58E1" w:rsidRPr="00652CC0">
          <w:rPr>
            <w:highlight w:val="yellow"/>
            <w:rPrChange w:id="1046" w:author="Gus Hinestrosa" w:date="2018-09-20T13:12:00Z">
              <w:rPr/>
            </w:rPrChange>
          </w:rPr>
          <w:t xml:space="preserve"> hypothetical drop in water</w:t>
        </w:r>
      </w:ins>
      <w:ins w:id="1047" w:author="Gus Hinestrosa" w:date="2018-09-19T17:15:00Z">
        <w:r w:rsidR="009A58E1" w:rsidRPr="00652CC0">
          <w:rPr>
            <w:highlight w:val="yellow"/>
            <w:rPrChange w:id="1048" w:author="Gus Hinestrosa" w:date="2018-09-20T13:12:00Z">
              <w:rPr/>
            </w:rPrChange>
          </w:rPr>
          <w:t xml:space="preserve"> quality. However, </w:t>
        </w:r>
      </w:ins>
      <w:del w:id="1049" w:author="Gus Hinestrosa" w:date="2018-09-19T17:15:00Z">
        <w:r w:rsidRPr="00652CC0" w:rsidDel="009A58E1">
          <w:rPr>
            <w:highlight w:val="yellow"/>
            <w:rPrChange w:id="1050" w:author="Gus Hinestrosa" w:date="2018-09-20T13:12:00Z">
              <w:rPr/>
            </w:rPrChange>
          </w:rPr>
          <w:delText xml:space="preserve">Perhaps </w:delText>
        </w:r>
      </w:del>
      <w:r w:rsidRPr="00652CC0">
        <w:rPr>
          <w:highlight w:val="yellow"/>
          <w:rPrChange w:id="1051" w:author="Gus Hinestrosa" w:date="2018-09-20T13:12:00Z">
            <w:rPr/>
          </w:rPrChange>
        </w:rPr>
        <w:t xml:space="preserve">some of the distal structures were already </w:t>
      </w:r>
      <w:r w:rsidR="001C6F4E" w:rsidRPr="00652CC0">
        <w:rPr>
          <w:highlight w:val="yellow"/>
          <w:rPrChange w:id="1052" w:author="Gus Hinestrosa" w:date="2018-09-20T13:12:00Z">
            <w:rPr/>
          </w:rPrChange>
        </w:rPr>
        <w:t>experiencing</w:t>
      </w:r>
      <w:r w:rsidR="00371C2E" w:rsidRPr="00652CC0">
        <w:rPr>
          <w:highlight w:val="yellow"/>
          <w:rPrChange w:id="1053" w:author="Gus Hinestrosa" w:date="2018-09-20T13:12:00Z">
            <w:rPr/>
          </w:rPrChange>
        </w:rPr>
        <w:t xml:space="preserve"> a diminished </w:t>
      </w:r>
      <w:r w:rsidRPr="00652CC0">
        <w:rPr>
          <w:highlight w:val="yellow"/>
          <w:rPrChange w:id="1054" w:author="Gus Hinestrosa" w:date="2018-09-20T13:12:00Z">
            <w:rPr/>
          </w:rPrChange>
        </w:rPr>
        <w:t xml:space="preserve">accretion potential, due to the </w:t>
      </w:r>
      <w:del w:id="1055" w:author="Gus Hinestrosa" w:date="2018-09-16T17:04:00Z">
        <w:r w:rsidRPr="00652CC0" w:rsidDel="00D561B0">
          <w:rPr>
            <w:highlight w:val="yellow"/>
            <w:rPrChange w:id="1056" w:author="Gus Hinestrosa" w:date="2018-09-20T13:12:00Z">
              <w:rPr/>
            </w:rPrChange>
          </w:rPr>
          <w:delText>prevailing conditions between</w:delText>
        </w:r>
      </w:del>
      <w:ins w:id="1057" w:author="Gus Hinestrosa" w:date="2018-09-16T17:04:00Z">
        <w:r w:rsidR="00D561B0" w:rsidRPr="00652CC0">
          <w:rPr>
            <w:highlight w:val="yellow"/>
            <w:rPrChange w:id="1058" w:author="Gus Hinestrosa" w:date="2018-09-20T13:12:00Z">
              <w:rPr/>
            </w:rPrChange>
          </w:rPr>
          <w:t xml:space="preserve">detrimental conditions </w:t>
        </w:r>
      </w:ins>
      <w:ins w:id="1059" w:author="Gus Hinestrosa" w:date="2018-09-19T17:15:00Z">
        <w:r w:rsidR="009A58E1" w:rsidRPr="00652CC0">
          <w:rPr>
            <w:highlight w:val="yellow"/>
            <w:rPrChange w:id="1060" w:author="Gus Hinestrosa" w:date="2018-09-20T13:12:00Z">
              <w:rPr/>
            </w:rPrChange>
          </w:rPr>
          <w:t xml:space="preserve">at </w:t>
        </w:r>
      </w:ins>
      <w:ins w:id="1061" w:author="Gus Hinestrosa" w:date="2018-09-16T17:04:00Z">
        <w:r w:rsidR="00D561B0" w:rsidRPr="00652CC0">
          <w:rPr>
            <w:highlight w:val="yellow"/>
            <w:rPrChange w:id="1062" w:author="Gus Hinestrosa" w:date="2018-09-20T13:12:00Z">
              <w:rPr/>
            </w:rPrChange>
          </w:rPr>
          <w:t>around</w:t>
        </w:r>
      </w:ins>
      <w:r w:rsidRPr="00652CC0">
        <w:rPr>
          <w:highlight w:val="yellow"/>
          <w:rPrChange w:id="1063" w:author="Gus Hinestrosa" w:date="2018-09-20T13:12:00Z">
            <w:rPr/>
          </w:rPrChange>
        </w:rPr>
        <w:t xml:space="preserve"> </w:t>
      </w:r>
      <w:del w:id="1064" w:author="Gus Hinestrosa" w:date="2018-09-16T17:04:00Z">
        <w:r w:rsidRPr="00652CC0" w:rsidDel="00D561B0">
          <w:rPr>
            <w:highlight w:val="yellow"/>
            <w:rPrChange w:id="1065" w:author="Gus Hinestrosa" w:date="2018-09-20T13:12:00Z">
              <w:rPr/>
            </w:rPrChange>
          </w:rPr>
          <w:delText>15 and 13</w:delText>
        </w:r>
      </w:del>
      <w:ins w:id="1066" w:author="Gus Hinestrosa" w:date="2018-09-16T17:04:00Z">
        <w:r w:rsidR="00D561B0" w:rsidRPr="00652CC0">
          <w:rPr>
            <w:highlight w:val="yellow"/>
          </w:rPr>
          <w:t>14</w:t>
        </w:r>
      </w:ins>
      <w:r w:rsidRPr="00652CC0">
        <w:rPr>
          <w:highlight w:val="yellow"/>
          <w:rPrChange w:id="1067" w:author="Gus Hinestrosa" w:date="2018-09-20T13:12:00Z">
            <w:rPr/>
          </w:rPrChange>
        </w:rPr>
        <w:t xml:space="preserve"> </w:t>
      </w:r>
      <w:proofErr w:type="spellStart"/>
      <w:r w:rsidRPr="00652CC0">
        <w:rPr>
          <w:highlight w:val="yellow"/>
          <w:rPrChange w:id="1068" w:author="Gus Hinestrosa" w:date="2018-09-20T13:12:00Z">
            <w:rPr/>
          </w:rPrChange>
        </w:rPr>
        <w:t>ka</w:t>
      </w:r>
      <w:proofErr w:type="spellEnd"/>
      <w:r w:rsidRPr="00652CC0">
        <w:rPr>
          <w:highlight w:val="yellow"/>
          <w:rPrChange w:id="1069" w:author="Gus Hinestrosa" w:date="2018-09-20T13:12:00Z">
            <w:rPr/>
          </w:rPrChange>
        </w:rPr>
        <w:t xml:space="preserve"> BP</w:t>
      </w:r>
      <w:ins w:id="1070" w:author="Gus Hinestrosa" w:date="2018-09-16T17:04:00Z">
        <w:r w:rsidR="00D561B0" w:rsidRPr="00652CC0">
          <w:rPr>
            <w:highlight w:val="yellow"/>
            <w:rPrChange w:id="1071" w:author="Gus Hinestrosa" w:date="2018-09-20T13:12:00Z">
              <w:rPr/>
            </w:rPrChange>
          </w:rPr>
          <w:t xml:space="preserve"> (</w:t>
        </w:r>
      </w:ins>
      <w:r w:rsidR="007B01DB" w:rsidRPr="00652CC0">
        <w:rPr>
          <w:highlight w:val="yellow"/>
          <w:rPrChange w:id="1072" w:author="Gus Hinestrosa" w:date="2018-09-20T13:12:00Z">
            <w:rPr/>
          </w:rPrChange>
        </w:rPr>
        <w:fldChar w:fldCharType="begin"/>
      </w:r>
      <w:r w:rsidR="007B01DB" w:rsidRPr="00652CC0">
        <w:rPr>
          <w:highlight w:val="yellow"/>
          <w:rPrChange w:id="1073" w:author="Gus Hinestrosa" w:date="2018-09-20T13:12:00Z">
            <w:rPr/>
          </w:rPrChange>
        </w:rPr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 w:rsidRPr="00652CC0">
        <w:rPr>
          <w:highlight w:val="yellow"/>
          <w:rPrChange w:id="1074" w:author="Gus Hinestrosa" w:date="2018-09-20T13:12:00Z">
            <w:rPr/>
          </w:rPrChange>
        </w:rPr>
        <w:fldChar w:fldCharType="separate"/>
      </w:r>
      <w:r w:rsidR="007B01DB" w:rsidRPr="00652CC0">
        <w:rPr>
          <w:noProof/>
          <w:highlight w:val="yellow"/>
          <w:rPrChange w:id="1075" w:author="Gus Hinestrosa" w:date="2018-09-20T13:12:00Z">
            <w:rPr>
              <w:noProof/>
            </w:rPr>
          </w:rPrChange>
        </w:rPr>
        <w:t>Webster et al., 2018</w:t>
      </w:r>
      <w:r w:rsidR="007B01DB" w:rsidRPr="00652CC0">
        <w:rPr>
          <w:highlight w:val="yellow"/>
          <w:rPrChange w:id="1076" w:author="Gus Hinestrosa" w:date="2018-09-20T13:12:00Z">
            <w:rPr/>
          </w:rPrChange>
        </w:rPr>
        <w:fldChar w:fldCharType="end"/>
      </w:r>
      <w:ins w:id="1077" w:author="Gus Hinestrosa" w:date="2018-09-16T17:04:00Z">
        <w:r w:rsidR="00D561B0" w:rsidRPr="00652CC0">
          <w:rPr>
            <w:highlight w:val="yellow"/>
            <w:rPrChange w:id="1078" w:author="Gus Hinestrosa" w:date="2018-09-20T13:12:00Z">
              <w:rPr/>
            </w:rPrChange>
          </w:rPr>
          <w:t>)</w:t>
        </w:r>
      </w:ins>
      <w:r w:rsidRPr="00652CC0">
        <w:rPr>
          <w:highlight w:val="yellow"/>
          <w:rPrChange w:id="1079" w:author="Gus Hinestrosa" w:date="2018-09-20T13:12:00Z">
            <w:rPr/>
          </w:rPrChange>
        </w:rPr>
        <w:t>.</w:t>
      </w:r>
      <w:r w:rsidRPr="00D26749">
        <w:t xml:space="preserve"> </w:t>
      </w:r>
      <w:del w:id="1080" w:author="Gus Hinestrosa" w:date="2018-09-19T17:12:00Z">
        <w:r w:rsidRPr="00D26749" w:rsidDel="0048107E">
          <w:delText xml:space="preserve">This </w:delText>
        </w:r>
      </w:del>
      <w:del w:id="1081" w:author="Gus Hinestrosa" w:date="2018-09-19T17:11:00Z">
        <w:r w:rsidRPr="00D26749" w:rsidDel="0048107E">
          <w:delText>occurred</w:delText>
        </w:r>
      </w:del>
      <w:del w:id="1082" w:author="Gus Hinestrosa" w:date="2018-09-19T17:03:00Z">
        <w:r w:rsidRPr="00D26749" w:rsidDel="00E174A1">
          <w:delText xml:space="preserve"> just </w:delText>
        </w:r>
      </w:del>
      <w:del w:id="1083" w:author="Gus Hinestrosa" w:date="2018-09-19T17:11:00Z">
        <w:r w:rsidRPr="00D26749" w:rsidDel="0048107E">
          <w:delText xml:space="preserve">before </w:delText>
        </w:r>
      </w:del>
      <w:del w:id="1084" w:author="Gus Hinestrosa" w:date="2018-09-19T17:12:00Z">
        <w:r w:rsidRPr="00D26749" w:rsidDel="0048107E">
          <w:delText xml:space="preserve">the </w:delText>
        </w:r>
      </w:del>
      <w:del w:id="1085" w:author="Gus Hinestrosa" w:date="2018-09-19T17:02:00Z">
        <w:r w:rsidRPr="00D26749" w:rsidDel="00E174A1">
          <w:delText xml:space="preserve">negative </w:delText>
        </w:r>
      </w:del>
      <w:del w:id="1086" w:author="Gus Hinestrosa" w:date="2018-09-19T17:09:00Z">
        <w:r w:rsidRPr="00D26749" w:rsidDel="0048107E">
          <w:delText>e</w:delText>
        </w:r>
      </w:del>
      <w:del w:id="1087" w:author="Gus Hinestrosa" w:date="2018-09-19T17:12:00Z">
        <w:r w:rsidRPr="00D26749" w:rsidDel="0048107E">
          <w:delText>stuari</w:delText>
        </w:r>
      </w:del>
      <w:del w:id="1088" w:author="Gus Hinestrosa" w:date="2018-09-19T17:09:00Z">
        <w:r w:rsidRPr="00D26749" w:rsidDel="0048107E">
          <w:delText>ne-</w:delText>
        </w:r>
      </w:del>
      <w:del w:id="1089" w:author="Gus Hinestrosa" w:date="2018-09-19T17:12:00Z">
        <w:r w:rsidRPr="00D26749" w:rsidDel="0048107E">
          <w:delText>lagoon</w:delText>
        </w:r>
      </w:del>
      <w:del w:id="1090" w:author="Gus Hinestrosa" w:date="2018-09-19T17:09:00Z">
        <w:r w:rsidRPr="00D26749" w:rsidDel="0048107E">
          <w:delText>al</w:delText>
        </w:r>
      </w:del>
      <w:del w:id="1091" w:author="Gus Hinestrosa" w:date="2018-09-19T17:10:00Z">
        <w:r w:rsidRPr="00D26749" w:rsidDel="0048107E">
          <w:delText xml:space="preserve"> </w:delText>
        </w:r>
      </w:del>
      <w:del w:id="1092" w:author="Gus Hinestrosa" w:date="2018-09-19T17:03:00Z">
        <w:r w:rsidRPr="00D26749" w:rsidDel="00E174A1">
          <w:delText xml:space="preserve">influence </w:delText>
        </w:r>
      </w:del>
      <w:del w:id="1093" w:author="Gus Hinestrosa" w:date="2018-09-19T17:02:00Z">
        <w:r w:rsidRPr="00D26749" w:rsidDel="00E174A1">
          <w:delText>impact in full force</w:delText>
        </w:r>
      </w:del>
      <w:del w:id="1094" w:author="Gus Hinestrosa" w:date="2018-09-19T17:10:00Z">
        <w:r w:rsidRPr="00D26749" w:rsidDel="0048107E">
          <w:delText>.</w:delText>
        </w:r>
      </w:del>
    </w:p>
    <w:p w14:paraId="7C289571" w14:textId="3BF5E8ED" w:rsidR="00A45330" w:rsidRPr="00D26749" w:rsidRDefault="00A45330">
      <w:pPr>
        <w:spacing w:before="180" w:after="180" w:line="480" w:lineRule="auto"/>
      </w:pPr>
      <w:r w:rsidRPr="00D26749">
        <w:t xml:space="preserve">The most recent </w:t>
      </w:r>
      <w:ins w:id="1095" w:author="Gus Hinestrosa" w:date="2018-09-16T17:06:00Z">
        <w:r w:rsidR="00877A04" w:rsidRPr="00D26749">
          <w:t xml:space="preserve">window (after 11 </w:t>
        </w:r>
        <w:proofErr w:type="spellStart"/>
        <w:r w:rsidR="00877A04" w:rsidRPr="00D26749">
          <w:t>ka</w:t>
        </w:r>
        <w:proofErr w:type="spellEnd"/>
        <w:r w:rsidR="00877A04" w:rsidRPr="00D26749">
          <w:t xml:space="preserve"> BP) </w:t>
        </w:r>
      </w:ins>
      <w:del w:id="1096" w:author="Gus Hinestrosa" w:date="2018-09-16T17:06:00Z">
        <w:r w:rsidRPr="00D26749" w:rsidDel="00877A04">
          <w:delText xml:space="preserve">and </w:delText>
        </w:r>
      </w:del>
      <w:ins w:id="1097" w:author="Gus Hinestrosa" w:date="2018-09-16T17:06:00Z">
        <w:r w:rsidR="00877A04" w:rsidRPr="00D26749">
          <w:t xml:space="preserve">saw the continuing development of the </w:t>
        </w:r>
      </w:ins>
      <w:r w:rsidRPr="00D26749">
        <w:t xml:space="preserve">shallower </w:t>
      </w:r>
      <w:r w:rsidR="00371C2E" w:rsidRPr="00D26749">
        <w:t xml:space="preserve">shelf-edge </w:t>
      </w:r>
      <w:r w:rsidRPr="00D26749">
        <w:t>reef package</w:t>
      </w:r>
      <w:ins w:id="1098" w:author="Gus Hinestrosa" w:date="2018-09-16T17:06:00Z">
        <w:r w:rsidR="00877A04" w:rsidRPr="00D26749">
          <w:t xml:space="preserve">, </w:t>
        </w:r>
      </w:ins>
      <w:del w:id="1099" w:author="Gus Hinestrosa" w:date="2018-09-16T17:06:00Z">
        <w:r w:rsidRPr="00D26749" w:rsidDel="00877A04">
          <w:delText xml:space="preserve"> developed </w:delText>
        </w:r>
      </w:del>
      <w:r w:rsidRPr="00D26749">
        <w:t>under a low</w:t>
      </w:r>
      <w:r w:rsidR="004C4842" w:rsidRPr="00D26749">
        <w:t>,</w:t>
      </w:r>
      <w:r w:rsidRPr="00D26749">
        <w:t xml:space="preserve"> but increasing offshore sediment accumulation, </w:t>
      </w:r>
      <w:r w:rsidR="004C4842" w:rsidRPr="00D26749">
        <w:t xml:space="preserve">with </w:t>
      </w:r>
      <w:r w:rsidRPr="00D26749">
        <w:t xml:space="preserve">a high coastal complexity and sea level </w:t>
      </w:r>
      <w:r w:rsidR="004C4842" w:rsidRPr="00D26749">
        <w:t>shallower</w:t>
      </w:r>
      <w:r w:rsidRPr="00D26749">
        <w:t xml:space="preserve"> than 50 m. The coast was </w:t>
      </w:r>
      <w:r w:rsidR="004C4842" w:rsidRPr="00D26749">
        <w:t xml:space="preserve">advancing </w:t>
      </w:r>
      <w:r w:rsidR="00371C2E" w:rsidRPr="00D26749">
        <w:t xml:space="preserve">westerly </w:t>
      </w:r>
      <w:r w:rsidRPr="00D26749">
        <w:t xml:space="preserve">and waters covered </w:t>
      </w:r>
      <w:ins w:id="1100" w:author="Gus Hinestrosa" w:date="2018-09-16T17:08:00Z">
        <w:r w:rsidR="00877A04" w:rsidRPr="00D26749">
          <w:t>between 20 and 4</w:t>
        </w:r>
      </w:ins>
      <w:del w:id="1101" w:author="Gus Hinestrosa" w:date="2018-09-16T17:08:00Z">
        <w:r w:rsidRPr="00D26749" w:rsidDel="00877A04">
          <w:delText>20–5</w:delText>
        </w:r>
      </w:del>
      <w:r w:rsidRPr="00D26749">
        <w:t>0 % of the shelf</w:t>
      </w:r>
      <w:ins w:id="1102" w:author="Gus Hinestrosa" w:date="2018-09-16T17:08:00Z">
        <w:r w:rsidR="00877A04" w:rsidRPr="00D26749">
          <w:t xml:space="preserve"> of the central GBR</w:t>
        </w:r>
      </w:ins>
      <w:r w:rsidRPr="00D26749">
        <w:t xml:space="preserve">. These </w:t>
      </w:r>
      <w:r w:rsidR="00371C2E" w:rsidRPr="00D26749">
        <w:t xml:space="preserve">shelf-edge </w:t>
      </w:r>
      <w:r w:rsidRPr="00D26749">
        <w:t xml:space="preserve">reefs were growing on antecedent </w:t>
      </w:r>
      <w:r w:rsidRPr="0048372A">
        <w:t xml:space="preserve">topographic </w:t>
      </w:r>
      <w:r w:rsidRPr="00DC69A0">
        <w:t>highs</w:t>
      </w:r>
      <w:ins w:id="1103" w:author="Gus Hinestrosa" w:date="2018-09-20T12:37:00Z">
        <w:r w:rsidR="00B56763" w:rsidRPr="0048372A">
          <w:rPr>
            <w:rPrChange w:id="1104" w:author="Gus Hinestrosa" w:date="2018-09-20T13:17:00Z">
              <w:rPr>
                <w:highlight w:val="yellow"/>
              </w:rPr>
            </w:rPrChange>
          </w:rPr>
          <w:t xml:space="preserve"> </w:t>
        </w:r>
      </w:ins>
      <w:del w:id="1105" w:author="Gus Hinestrosa" w:date="2018-09-20T12:54:00Z">
        <w:r w:rsidRPr="0048372A" w:rsidDel="007831E8">
          <w:rPr>
            <w:rPrChange w:id="1106" w:author="Gus Hinestrosa" w:date="2018-09-20T13:17:00Z">
              <w:rPr>
                <w:highlight w:val="yellow"/>
              </w:rPr>
            </w:rPrChange>
          </w:rPr>
          <w:delText xml:space="preserve"> </w:delText>
        </w:r>
      </w:del>
      <w:r w:rsidR="004E355B" w:rsidRPr="0048372A">
        <w:rPr>
          <w:rPrChange w:id="1107" w:author="Gus Hinestrosa" w:date="2018-09-20T13:17:00Z">
            <w:rPr>
              <w:highlight w:val="yellow"/>
            </w:rPr>
          </w:rPrChange>
        </w:rPr>
        <w:t>(</w:t>
      </w:r>
      <w:r w:rsidRPr="0048372A">
        <w:rPr>
          <w:rPrChange w:id="1108" w:author="Gus Hinestrosa" w:date="2018-09-20T13:17:00Z">
            <w:rPr>
              <w:highlight w:val="yellow"/>
            </w:rPr>
          </w:rPrChange>
        </w:rPr>
        <w:fldChar w:fldCharType="begin">
          <w:fldData xml:space="preserve">PEVuZE5vdGU+PENpdGU+PEF1dGhvcj5IaW5lc3Ryb3NhPC9BdXRob3I+PFllYXI+MjAxNjwvWWVh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</w:fldData>
        </w:fldChar>
      </w:r>
      <w:r w:rsidR="00010E9D" w:rsidRPr="0048372A">
        <w:rPr>
          <w:rPrChange w:id="1109" w:author="Gus Hinestrosa" w:date="2018-09-20T13:17:00Z">
            <w:rPr>
              <w:highlight w:val="yellow"/>
            </w:rPr>
          </w:rPrChange>
        </w:rPr>
        <w:instrText xml:space="preserve"> ADDIN EN.CITE </w:instrText>
      </w:r>
      <w:r w:rsidR="00010E9D" w:rsidRPr="0048372A">
        <w:rPr>
          <w:rPrChange w:id="1110" w:author="Gus Hinestrosa" w:date="2018-09-20T13:17:00Z">
            <w:rPr>
              <w:highlight w:val="yellow"/>
            </w:rPr>
          </w:rPrChange>
        </w:rPr>
        <w:fldChar w:fldCharType="begin">
          <w:fldData xml:space="preserve">PEVuZE5vdGU+PENpdGU+PEF1dGhvcj5IaW5lc3Ryb3NhPC9BdXRob3I+PFllYXI+MjAxNjwvWWVh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</w:fldData>
        </w:fldChar>
      </w:r>
      <w:r w:rsidR="00010E9D" w:rsidRPr="0048372A">
        <w:rPr>
          <w:rPrChange w:id="1111" w:author="Gus Hinestrosa" w:date="2018-09-20T13:17:00Z">
            <w:rPr>
              <w:highlight w:val="yellow"/>
            </w:rPr>
          </w:rPrChange>
        </w:rPr>
        <w:instrText xml:space="preserve"> ADDIN EN.CITE.DATA </w:instrText>
      </w:r>
      <w:r w:rsidR="00010E9D" w:rsidRPr="0048372A">
        <w:rPr>
          <w:rPrChange w:id="1112" w:author="Gus Hinestrosa" w:date="2018-09-20T13:17:00Z">
            <w:rPr>
              <w:highlight w:val="yellow"/>
            </w:rPr>
          </w:rPrChange>
        </w:rPr>
      </w:r>
      <w:r w:rsidR="00010E9D" w:rsidRPr="0048372A">
        <w:rPr>
          <w:rPrChange w:id="1113" w:author="Gus Hinestrosa" w:date="2018-09-20T13:17:00Z">
            <w:rPr>
              <w:highlight w:val="yellow"/>
            </w:rPr>
          </w:rPrChange>
        </w:rPr>
        <w:fldChar w:fldCharType="end"/>
      </w:r>
      <w:r w:rsidRPr="0048372A">
        <w:rPr>
          <w:rPrChange w:id="1114" w:author="Gus Hinestrosa" w:date="2018-09-20T13:17:00Z">
            <w:rPr>
              <w:highlight w:val="yellow"/>
            </w:rPr>
          </w:rPrChange>
        </w:rPr>
        <w:fldChar w:fldCharType="separate"/>
      </w:r>
      <w:r w:rsidR="00010E9D" w:rsidRPr="0048372A">
        <w:rPr>
          <w:noProof/>
          <w:rPrChange w:id="1115" w:author="Gus Hinestrosa" w:date="2018-09-20T13:17:00Z">
            <w:rPr>
              <w:noProof/>
              <w:highlight w:val="yellow"/>
            </w:rPr>
          </w:rPrChange>
        </w:rPr>
        <w:t>Davies et al., 1989; Montaggioni, 2005; Davies, 2011; Hinestrosa et al., 2016</w:t>
      </w:r>
      <w:r w:rsidRPr="0048372A">
        <w:rPr>
          <w:rPrChange w:id="1116" w:author="Gus Hinestrosa" w:date="2018-09-20T13:17:00Z">
            <w:rPr>
              <w:highlight w:val="yellow"/>
            </w:rPr>
          </w:rPrChange>
        </w:rPr>
        <w:fldChar w:fldCharType="end"/>
      </w:r>
      <w:r w:rsidR="004E355B" w:rsidRPr="0048372A">
        <w:rPr>
          <w:rPrChange w:id="1117" w:author="Gus Hinestrosa" w:date="2018-09-20T13:17:00Z">
            <w:rPr>
              <w:highlight w:val="yellow"/>
            </w:rPr>
          </w:rPrChange>
        </w:rPr>
        <w:t>)</w:t>
      </w:r>
      <w:r w:rsidRPr="0048372A">
        <w:t xml:space="preserve"> with restricted</w:t>
      </w:r>
      <w:r w:rsidRPr="00D26749">
        <w:t xml:space="preserve"> lateral substrate, </w:t>
      </w:r>
      <w:proofErr w:type="spellStart"/>
      <w:r w:rsidR="004C4842" w:rsidRPr="00D26749">
        <w:t>favoring</w:t>
      </w:r>
      <w:proofErr w:type="spellEnd"/>
      <w:r w:rsidRPr="00D26749">
        <w:t xml:space="preserve"> </w:t>
      </w:r>
      <w:r w:rsidR="004C4842" w:rsidRPr="00D26749">
        <w:t xml:space="preserve">the </w:t>
      </w:r>
      <w:r w:rsidRPr="00D26749">
        <w:t xml:space="preserve">development </w:t>
      </w:r>
      <w:r w:rsidR="004C4842" w:rsidRPr="00D26749">
        <w:t xml:space="preserve">of a </w:t>
      </w:r>
      <w:r w:rsidRPr="00D26749">
        <w:t xml:space="preserve">barrier reef system rather than fringing reefs. The high coastal complexity </w:t>
      </w:r>
      <w:r w:rsidR="004C4842" w:rsidRPr="00D26749">
        <w:t xml:space="preserve">enhanced </w:t>
      </w:r>
      <w:r w:rsidRPr="00D26749">
        <w:t xml:space="preserve">the trapping of coarse sediments </w:t>
      </w:r>
      <w:r w:rsidR="001C6F4E" w:rsidRPr="00D26749">
        <w:t xml:space="preserve">to </w:t>
      </w:r>
      <w:r w:rsidRPr="00D26749">
        <w:t xml:space="preserve">landward </w:t>
      </w:r>
      <w:r w:rsidR="004E355B" w:rsidRPr="00D26749">
        <w:t>(</w:t>
      </w:r>
      <w:r w:rsidRPr="00D26749">
        <w:fldChar w:fldCharType="begin">
          <w:fldData xml:space="preserve">PEVuZE5vdGU+PENpdGU+PEF1dGhvcj5FeXJlPC9BdXRob3I+PFllYXI+MTk5ODwvWWVhcj48UmVj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PEVuZE5vdGU+PENpdGU+PEF1dGhvcj5FeXJlPC9BdXRob3I+PFllYXI+MTk5ODwvWWVhcj48UmVj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</w:fldData>
        </w:fldChar>
      </w:r>
      <w:r w:rsidR="003E46A1">
        <w:instrText xml:space="preserve"> ADDIN EN.CITE.DATA </w:instrText>
      </w:r>
      <w:r w:rsidR="003E46A1">
        <w:fldChar w:fldCharType="end"/>
      </w:r>
      <w:r w:rsidRPr="00D26749">
        <w:fldChar w:fldCharType="separate"/>
      </w:r>
      <w:r w:rsidR="003E46A1">
        <w:rPr>
          <w:noProof/>
        </w:rPr>
        <w:t xml:space="preserve">Meade, 1982; Eyre, 1998; Larcombe </w:t>
      </w:r>
      <w:r w:rsidR="003E46A1">
        <w:rPr>
          <w:noProof/>
        </w:rPr>
        <w:lastRenderedPageBreak/>
        <w:t>and Woolfe, 1999</w:t>
      </w:r>
      <w:r w:rsidRPr="00D26749">
        <w:fldChar w:fldCharType="end"/>
      </w:r>
      <w:r w:rsidR="004E355B" w:rsidRPr="00D26749">
        <w:t>)</w:t>
      </w:r>
      <w:r w:rsidRPr="00D26749">
        <w:t xml:space="preserve">. The remobilization of fine sediments was hindered, but not suppressed, by the deepening of the lagoons and estuaries, making turbidity more dependent on coastal input </w:t>
      </w:r>
      <w:r w:rsidR="004E355B" w:rsidRPr="00D26749">
        <w:t>(</w:t>
      </w:r>
      <w:r w:rsidRPr="00D26749">
        <w:fldChar w:fldCharType="begin"/>
      </w:r>
      <w:r w:rsidR="009C20A9" w:rsidRPr="00D26749">
        <w:instrText xml:space="preserve"> ADDIN EN.CITE &lt;EndNote&gt;&lt;Cite&gt;&lt;Author&gt;Wolanski&lt;/Author&gt;&lt;Year&gt;1992&lt;/Year&gt;&lt;RecNum&gt;97&lt;/RecNum&gt;&lt;DisplayText&gt;Wolanski, 1992&lt;/DisplayText&gt;&lt;record&gt;&lt;rec-number&gt;97&lt;/rec-number&gt;&lt;foreign-keys&gt;&lt;key app="EN" db-id="x5dasrs09vwsabepssyxweznptsx5t5avz9v" timestamp="0"&gt;97&lt;/key&gt;&lt;/foreign-keys&gt;&lt;ref-type name="Journal Article"&gt;17&lt;/ref-type&gt;&lt;contributors&gt;&lt;authors&gt;&lt;author&gt;Wolanski, E.&lt;/author&gt;&lt;/authors&gt;&lt;/contributors&gt;&lt;titles&gt;&lt;title&gt;Hydrodynamics of mangrove swamps and their coastal waters&lt;/title&gt;&lt;secondary-title&gt;Hydrobiologia&lt;/secondary-title&gt;&lt;/titles&gt;&lt;pages&gt;141-161&lt;/pages&gt;&lt;volume&gt;247&lt;/volume&gt;&lt;number&gt;1-3&lt;/number&gt;&lt;dates&gt;&lt;year&gt;1992&lt;/year&gt;&lt;/dates&gt;&lt;isbn&gt;0018-8158&lt;/isbn&gt;&lt;label&gt;Wolanski_1992&lt;/label&gt;&lt;urls&gt;&lt;related-urls&gt;&lt;url&gt;&amp;lt;Go to ISI&amp;gt;://WOS:A1992KJ25300017&lt;/url&gt;&lt;/related-urls&gt;&lt;/urls&gt;&lt;/record&gt;&lt;/Cite&gt;&lt;/EndNote&gt;</w:instrText>
      </w:r>
      <w:r w:rsidRPr="00D26749">
        <w:fldChar w:fldCharType="separate"/>
      </w:r>
      <w:r w:rsidR="004C77CB" w:rsidRPr="00D26749">
        <w:rPr>
          <w:noProof/>
        </w:rPr>
        <w:t>Wolanski, 1992</w:t>
      </w:r>
      <w:r w:rsidRPr="00D26749">
        <w:fldChar w:fldCharType="end"/>
      </w:r>
      <w:r w:rsidR="004E355B" w:rsidRPr="00D26749">
        <w:t>)</w:t>
      </w:r>
      <w:r w:rsidRPr="00D26749">
        <w:t xml:space="preserve">. Sediments must have necessarily bypassed the </w:t>
      </w:r>
      <w:r w:rsidR="00A403FE" w:rsidRPr="00D26749">
        <w:t>shelf</w:t>
      </w:r>
      <w:ins w:id="1118" w:author="Gus Hinestrosa" w:date="2018-09-08T20:55:00Z">
        <w:r w:rsidR="004141D9" w:rsidRPr="00D26749">
          <w:t xml:space="preserve"> margin</w:t>
        </w:r>
      </w:ins>
      <w:del w:id="1119" w:author="Gus Hinestrosa" w:date="2018-09-08T20:55:00Z">
        <w:r w:rsidR="00A403FE" w:rsidRPr="00D26749" w:rsidDel="004141D9">
          <w:delText>-edge</w:delText>
        </w:r>
      </w:del>
      <w:r w:rsidRPr="00D26749">
        <w:t xml:space="preserve">, either by redirecting through south-bound drainage features (Capricorn Channel, southern-central GBR) or through estuarine shelf features and inter-reef passages (northern-central GBR; </w:t>
      </w:r>
      <w:r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Pr="00D26749">
        <w:fldChar w:fldCharType="separate"/>
      </w:r>
      <w:r w:rsidR="004E355B" w:rsidRPr="00D26749">
        <w:rPr>
          <w:noProof/>
        </w:rPr>
        <w:t>Hinestrosa et al., 2016</w:t>
      </w:r>
      <w:r w:rsidRPr="00D26749">
        <w:fldChar w:fldCharType="end"/>
      </w:r>
      <w:r w:rsidR="004C4842" w:rsidRPr="00D26749">
        <w:t>)</w:t>
      </w:r>
      <w:r w:rsidRPr="00D26749">
        <w:t>.</w:t>
      </w:r>
    </w:p>
    <w:p w14:paraId="2FAB23F4" w14:textId="77777777" w:rsidR="007A68F4" w:rsidRPr="00D26749" w:rsidRDefault="004C5D9B" w:rsidP="0056087B">
      <w:pPr>
        <w:pStyle w:val="Heading2"/>
        <w:numPr>
          <w:ilvl w:val="2"/>
          <w:numId w:val="9"/>
        </w:numPr>
        <w:spacing w:line="480" w:lineRule="auto"/>
      </w:pPr>
      <w:bookmarkStart w:id="1120" w:name="lnxbz9" w:colFirst="0" w:colLast="0"/>
      <w:bookmarkEnd w:id="1120"/>
      <w:r w:rsidRPr="00D26749">
        <w:t>Demise of shelf-edge reef structures</w:t>
      </w:r>
    </w:p>
    <w:p w14:paraId="538F1B69" w14:textId="5E0323F8" w:rsidR="007A68F4" w:rsidRPr="00D26749" w:rsidRDefault="004C5D9B">
      <w:pPr>
        <w:spacing w:before="180" w:after="180" w:line="480" w:lineRule="auto"/>
      </w:pPr>
      <w:r w:rsidRPr="00D26749">
        <w:t xml:space="preserve">The early postglacial (90–80 m, </w:t>
      </w:r>
      <w:del w:id="1121" w:author="Gus Hinestrosa" w:date="2018-09-16T17:10:00Z">
        <w:r w:rsidRPr="00D26749" w:rsidDel="00EF2B67">
          <w:delText>16–15</w:delText>
        </w:r>
      </w:del>
      <w:ins w:id="1122" w:author="Gus Hinestrosa" w:date="2018-09-16T17:10:00Z">
        <w:r w:rsidR="00407AC1" w:rsidRPr="00147064">
          <w:rPr>
            <w:rPrChange w:id="1123" w:author="Gus Hinestrosa" w:date="2018-09-16T19:35:00Z">
              <w:rPr>
                <w:highlight w:val="yellow"/>
              </w:rPr>
            </w:rPrChange>
          </w:rPr>
          <w:t xml:space="preserve">ca </w:t>
        </w:r>
      </w:ins>
      <w:ins w:id="1124" w:author="Gus Hinestrosa" w:date="2018-09-16T17:14:00Z">
        <w:r w:rsidR="00C0329D" w:rsidRPr="00147064">
          <w:rPr>
            <w:rPrChange w:id="1125" w:author="Gus Hinestrosa" w:date="2018-09-16T19:35:00Z">
              <w:rPr>
                <w:highlight w:val="yellow"/>
              </w:rPr>
            </w:rPrChange>
          </w:rPr>
          <w:t>14</w:t>
        </w:r>
      </w:ins>
      <w:r w:rsidRPr="00147064">
        <w:t xml:space="preserve"> </w:t>
      </w:r>
      <w:proofErr w:type="spellStart"/>
      <w:r w:rsidRPr="00147064">
        <w:t>ka</w:t>
      </w:r>
      <w:proofErr w:type="spellEnd"/>
      <w:r w:rsidRPr="00147064">
        <w:t xml:space="preserve"> BP)</w:t>
      </w:r>
      <w:r w:rsidRPr="00D26749">
        <w:t xml:space="preserve"> saw the demise of the </w:t>
      </w:r>
      <w:del w:id="1126" w:author="Gus Hinestrosa" w:date="2018-09-16T17:14:00Z">
        <w:r w:rsidRPr="00D26749" w:rsidDel="00C0329D">
          <w:delText xml:space="preserve">most </w:delText>
        </w:r>
      </w:del>
      <w:r w:rsidRPr="00D26749">
        <w:t xml:space="preserve">distal </w:t>
      </w:r>
      <w:r w:rsidR="001D2335" w:rsidRPr="00D26749">
        <w:t>s</w:t>
      </w:r>
      <w:r w:rsidR="00AD2A9D" w:rsidRPr="00D26749">
        <w:t>helf-edge reef</w:t>
      </w:r>
      <w:r w:rsidRPr="00D26749">
        <w:t xml:space="preserve"> structures in the southern-central GBR</w:t>
      </w:r>
      <w:ins w:id="1127" w:author="Gus Hinestrosa" w:date="2018-09-16T17:13:00Z">
        <w:r w:rsidR="005F660C" w:rsidRPr="00D26749">
          <w:t xml:space="preserve"> still accreting by this age</w:t>
        </w:r>
      </w:ins>
      <w:r w:rsidR="00D5552F" w:rsidRPr="00D26749">
        <w:t xml:space="preserve"> </w:t>
      </w:r>
      <w:r w:rsidR="004E355B" w:rsidRPr="00D26749">
        <w:t>(</w:t>
      </w:r>
      <w:r w:rsidR="009A245C"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9A245C" w:rsidRPr="00D26749">
        <w:fldChar w:fldCharType="separate"/>
      </w:r>
      <w:r w:rsidR="004C77CB" w:rsidRPr="00D26749">
        <w:rPr>
          <w:noProof/>
        </w:rPr>
        <w:t>Hinestrosa et al., 2016</w:t>
      </w:r>
      <w:r w:rsidR="009A245C" w:rsidRPr="00D26749">
        <w:fldChar w:fldCharType="end"/>
      </w:r>
      <w:ins w:id="1128" w:author="Gus Hinestrosa" w:date="2018-09-16T17:09:00Z">
        <w:r w:rsidR="00B87829" w:rsidRPr="00D26749">
          <w:t xml:space="preserve">; reef </w:t>
        </w:r>
      </w:ins>
      <w:ins w:id="1129" w:author="Gus Hinestrosa" w:date="2018-09-16T17:12:00Z">
        <w:r w:rsidR="005F660C" w:rsidRPr="00D26749">
          <w:t>3b</w:t>
        </w:r>
      </w:ins>
      <w:ins w:id="1130" w:author="Gus Hinestrosa" w:date="2018-09-16T17:09:00Z">
        <w:r w:rsidR="00B87829" w:rsidRPr="00D26749">
          <w:t xml:space="preserve"> in</w:t>
        </w:r>
      </w:ins>
      <w:ins w:id="1131" w:author="Gus Hinestrosa" w:date="2018-09-16T22:44:00Z">
        <w:r w:rsidR="007B01DB">
          <w:t xml:space="preserve"> </w:t>
        </w:r>
      </w:ins>
      <w:r w:rsidR="007B01DB">
        <w:fldChar w:fldCharType="begin"/>
      </w:r>
      <w:r w:rsidR="007B01DB">
        <w:instrText xml:space="preserve"> ADDIN EN.CITE &lt;EndNote&gt;&lt;Cite&gt;&lt;Author&gt;Webster&lt;/Author&gt;&lt;Year&gt;2018&lt;/Year&gt;&lt;RecNum&gt;124&lt;/RecNum&gt;&lt;DisplayText&gt;Webster et al., 2018&lt;/DisplayText&gt;&lt;record&gt;&lt;rec-number&gt;124&lt;/rec-number&gt;&lt;foreign-keys&gt;&lt;key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7B01DB">
        <w:fldChar w:fldCharType="separate"/>
      </w:r>
      <w:r w:rsidR="007B01DB">
        <w:rPr>
          <w:noProof/>
        </w:rPr>
        <w:t>Webster et al., 2018</w:t>
      </w:r>
      <w:r w:rsidR="007B01DB">
        <w:fldChar w:fldCharType="end"/>
      </w:r>
      <w:r w:rsidR="004E355B" w:rsidRPr="00D26749">
        <w:t>)</w:t>
      </w:r>
      <w:r w:rsidRPr="00D26749">
        <w:t>. In the seismic</w:t>
      </w:r>
      <w:r w:rsidR="001C6F4E" w:rsidRPr="00D26749">
        <w:t xml:space="preserve"> profiles </w:t>
      </w:r>
      <w:r w:rsidRPr="00D26749">
        <w:t xml:space="preserve">of the northern-central GBR, the early </w:t>
      </w:r>
      <w:r w:rsidR="00D5552F" w:rsidRPr="00D26749">
        <w:t xml:space="preserve">shelf-edge reefs </w:t>
      </w:r>
      <w:r w:rsidRPr="00D26749">
        <w:t xml:space="preserve">are not </w:t>
      </w:r>
      <w:r w:rsidR="006B1F15" w:rsidRPr="00D26749">
        <w:t xml:space="preserve">clearly distinguishable </w:t>
      </w:r>
      <w:r w:rsidR="00A175AD" w:rsidRPr="00D26749">
        <w:t xml:space="preserve">from the </w:t>
      </w:r>
      <w:r w:rsidR="00D5552F" w:rsidRPr="00D26749">
        <w:t xml:space="preserve">more </w:t>
      </w:r>
      <w:r w:rsidRPr="00D26749">
        <w:t>recent, proximal reefs</w:t>
      </w:r>
      <w:r w:rsidR="00D5552F" w:rsidRPr="00D26749">
        <w:t xml:space="preserve">. </w:t>
      </w:r>
      <w:r w:rsidRPr="00D26749">
        <w:t>During this period, low mass accumulation rates were observed in the slope of the central GBR</w:t>
      </w:r>
      <w:r w:rsidR="007B02D1" w:rsidRPr="00D26749">
        <w:t xml:space="preserve"> </w:t>
      </w:r>
      <w:del w:id="1132" w:author="Gus Hinestrosa" w:date="2018-09-16T17:16:00Z">
        <w:r w:rsidR="007B02D1" w:rsidRPr="00D26749" w:rsidDel="00C0329D">
          <w:delText>(</w:delText>
        </w:r>
        <w:r w:rsidR="009D628F" w:rsidRPr="00D26749" w:rsidDel="00C0329D">
          <w:fldChar w:fldCharType="begin"/>
        </w:r>
        <w:r w:rsidR="009D628F" w:rsidRPr="00D26749" w:rsidDel="00C0329D">
          <w:delInstrText xml:space="preserve"> REF _Ref495155126 </w:delInstrText>
        </w:r>
        <w:r w:rsidR="00F92245" w:rsidRPr="00D26749" w:rsidDel="00C0329D">
          <w:delInstrText xml:space="preserve"> \* MERGEFORMAT </w:delInstrText>
        </w:r>
        <w:r w:rsidR="009D628F" w:rsidRPr="00D26749" w:rsidDel="00C0329D">
          <w:fldChar w:fldCharType="separate"/>
        </w:r>
      </w:del>
      <w:del w:id="1133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del w:id="1134" w:author="Gus Hinestrosa" w:date="2018-09-16T17:16:00Z">
        <w:r w:rsidR="009D628F" w:rsidRPr="00D26749" w:rsidDel="00C0329D">
          <w:fldChar w:fldCharType="end"/>
        </w:r>
        <w:r w:rsidR="00B1731D" w:rsidRPr="00D26749" w:rsidDel="00C0329D">
          <w:delText>-H</w:delText>
        </w:r>
        <w:r w:rsidR="007B02D1" w:rsidRPr="00D26749" w:rsidDel="00C0329D">
          <w:delText>)</w:delText>
        </w:r>
      </w:del>
      <w:ins w:id="1135" w:author="Gus Hinestrosa" w:date="2018-09-16T17:16:00Z">
        <w:r w:rsidR="002D7E89">
          <w:t>(</w:t>
        </w:r>
      </w:ins>
      <w:ins w:id="1136" w:author="Gus Hinestrosa" w:date="2018-09-19T11:58:00Z">
        <w:r w:rsidR="002D7E89">
          <w:fldChar w:fldCharType="begin"/>
        </w:r>
        <w:r w:rsidR="002D7E89">
          <w:instrText xml:space="preserve"> REF _Ref525121368 \h </w:instrText>
        </w:r>
      </w:ins>
      <w:r w:rsidR="002D7E89">
        <w:fldChar w:fldCharType="separate"/>
      </w:r>
      <w:ins w:id="1137" w:author="Gus Hinestrosa" w:date="2018-09-19T11:58:00Z">
        <w:r w:rsidR="002D7E89" w:rsidRPr="00F92245">
          <w:t xml:space="preserve">Figure </w:t>
        </w:r>
        <w:r w:rsidR="002D7E89">
          <w:rPr>
            <w:noProof/>
          </w:rPr>
          <w:t>4</w:t>
        </w:r>
        <w:r w:rsidR="002D7E89">
          <w:fldChar w:fldCharType="end"/>
        </w:r>
        <w:r w:rsidR="002D7E89">
          <w:t>-B</w:t>
        </w:r>
      </w:ins>
      <w:ins w:id="1138" w:author="Gus Hinestrosa" w:date="2018-09-16T17:16:00Z">
        <w:r w:rsidR="00C0329D" w:rsidRPr="00D26749">
          <w:t>)</w:t>
        </w:r>
      </w:ins>
      <w:r w:rsidR="00A175AD" w:rsidRPr="00D26749">
        <w:t>,</w:t>
      </w:r>
      <w:r w:rsidRPr="00D26749">
        <w:t xml:space="preserve"> with less than 10% </w:t>
      </w:r>
      <w:r w:rsidR="004C4842" w:rsidRPr="00D26749">
        <w:t xml:space="preserve">of </w:t>
      </w:r>
      <w:r w:rsidRPr="00D26749">
        <w:t>the shelf and 5</w:t>
      </w:r>
      <w:r w:rsidR="00D53FF0" w:rsidRPr="00D26749">
        <w:t>–</w:t>
      </w:r>
      <w:ins w:id="1139" w:author="Gus Hinestrosa" w:date="2018-09-16T17:15:00Z">
        <w:r w:rsidR="00C0329D" w:rsidRPr="00D26749">
          <w:t>3</w:t>
        </w:r>
      </w:ins>
      <w:del w:id="1140" w:author="Gus Hinestrosa" w:date="2018-09-16T17:15:00Z">
        <w:r w:rsidRPr="00D26749" w:rsidDel="00C0329D">
          <w:delText>2</w:delText>
        </w:r>
      </w:del>
      <w:r w:rsidRPr="00D26749">
        <w:t xml:space="preserve">0% </w:t>
      </w:r>
      <w:r w:rsidR="004C4842" w:rsidRPr="00D26749">
        <w:t xml:space="preserve">of </w:t>
      </w:r>
      <w:r w:rsidRPr="00D26749">
        <w:t xml:space="preserve">the </w:t>
      </w:r>
      <w:r w:rsidR="00A403FE" w:rsidRPr="00D26749">
        <w:t>shelf</w:t>
      </w:r>
      <w:ins w:id="1141" w:author="Gus Hinestrosa" w:date="2018-09-08T20:55:00Z">
        <w:r w:rsidR="004141D9" w:rsidRPr="00D26749">
          <w:t xml:space="preserve"> margin areas</w:t>
        </w:r>
      </w:ins>
      <w:del w:id="1142" w:author="Gus Hinestrosa" w:date="2018-09-08T20:55:00Z">
        <w:r w:rsidR="00A403FE" w:rsidRPr="00D26749" w:rsidDel="004141D9">
          <w:delText>-edge</w:delText>
        </w:r>
      </w:del>
      <w:r w:rsidR="004C4842" w:rsidRPr="00D26749">
        <w:t xml:space="preserve"> flooded</w:t>
      </w:r>
      <w:r w:rsidR="00D53FF0" w:rsidRPr="00D26749">
        <w:t xml:space="preserve">. The flooding rate was low </w:t>
      </w:r>
      <w:r w:rsidRPr="00D26749">
        <w:t xml:space="preserve">at </w:t>
      </w:r>
      <w:r w:rsidR="00D53FF0" w:rsidRPr="00D26749">
        <w:t xml:space="preserve">both </w:t>
      </w:r>
      <w:ins w:id="1143" w:author="Gus Hinestrosa" w:date="2018-09-19T17:28:00Z">
        <w:r w:rsidR="00C858EB">
          <w:t xml:space="preserve">using the </w:t>
        </w:r>
      </w:ins>
      <w:del w:id="1144" w:author="Gus Hinestrosa" w:date="2018-09-19T17:28:00Z">
        <w:r w:rsidRPr="00D26749" w:rsidDel="00C858EB">
          <w:delText>the s</w:delText>
        </w:r>
      </w:del>
      <w:ins w:id="1145" w:author="Gus Hinestrosa" w:date="2018-09-19T17:28:00Z">
        <w:r w:rsidR="00C858EB">
          <w:t>s</w:t>
        </w:r>
      </w:ins>
      <w:r w:rsidRPr="00D26749">
        <w:t>helf</w:t>
      </w:r>
      <w:del w:id="1146" w:author="Gus Hinestrosa" w:date="2018-09-08T20:55:00Z">
        <w:r w:rsidRPr="00D26749" w:rsidDel="004141D9">
          <w:delText>-edge</w:delText>
        </w:r>
      </w:del>
      <w:ins w:id="1147" w:author="Gus Hinestrosa" w:date="2018-09-08T20:55:00Z">
        <w:r w:rsidR="004141D9" w:rsidRPr="00D26749">
          <w:t xml:space="preserve"> margin</w:t>
        </w:r>
      </w:ins>
      <w:r w:rsidRPr="00D26749">
        <w:t xml:space="preserve"> </w:t>
      </w:r>
      <w:ins w:id="1148" w:author="Gus Hinestrosa" w:date="2018-09-19T17:28:00Z">
        <w:r w:rsidR="00C858EB">
          <w:t xml:space="preserve">dataset </w:t>
        </w:r>
      </w:ins>
      <w:del w:id="1149" w:author="Gus Hinestrosa" w:date="2018-09-19T17:27:00Z">
        <w:r w:rsidR="002A7806" w:rsidRPr="00D26749" w:rsidDel="00C858EB">
          <w:delText xml:space="preserve">scale </w:delText>
        </w:r>
      </w:del>
      <w:r w:rsidR="002A7806" w:rsidRPr="00D26749">
        <w:t xml:space="preserve">and also </w:t>
      </w:r>
      <w:del w:id="1150" w:author="Gus Hinestrosa" w:date="2018-09-19T17:28:00Z">
        <w:r w:rsidRPr="00D26749" w:rsidDel="00C858EB">
          <w:delText xml:space="preserve">on </w:delText>
        </w:r>
      </w:del>
      <w:ins w:id="1151" w:author="Gus Hinestrosa" w:date="2018-09-19T17:28:00Z">
        <w:r w:rsidR="00C858EB">
          <w:t>considering</w:t>
        </w:r>
        <w:r w:rsidR="00C858EB" w:rsidRPr="00D26749">
          <w:t xml:space="preserve"> </w:t>
        </w:r>
      </w:ins>
      <w:r w:rsidRPr="00D26749">
        <w:t>the whole shelf</w:t>
      </w:r>
      <w:r w:rsidR="001C6F4E" w:rsidRPr="00D26749">
        <w:t>,</w:t>
      </w:r>
      <w:r w:rsidRPr="00D26749">
        <w:t xml:space="preserve"> and </w:t>
      </w:r>
      <w:r w:rsidR="00D53FF0" w:rsidRPr="00D26749">
        <w:t>the coast</w:t>
      </w:r>
      <w:r w:rsidR="008F2242" w:rsidRPr="00D26749">
        <w:t>line</w:t>
      </w:r>
      <w:r w:rsidR="00D53FF0" w:rsidRPr="00D26749">
        <w:t xml:space="preserve"> remained</w:t>
      </w:r>
      <w:r w:rsidRPr="00D26749">
        <w:t xml:space="preserve"> linear. At this point</w:t>
      </w:r>
      <w:r w:rsidR="00D53FF0" w:rsidRPr="00D26749">
        <w:t>,</w:t>
      </w:r>
      <w:r w:rsidRPr="00D26749">
        <w:t xml:space="preserve"> the </w:t>
      </w:r>
      <w:r w:rsidR="00D53FF0" w:rsidRPr="00D26749">
        <w:t xml:space="preserve">shelf-edge reefs </w:t>
      </w:r>
      <w:r w:rsidRPr="00D26749">
        <w:t>consisted of a fringing</w:t>
      </w:r>
      <w:r w:rsidR="00A175AD" w:rsidRPr="00D26749">
        <w:t xml:space="preserve"> </w:t>
      </w:r>
      <w:r w:rsidRPr="00D26749">
        <w:t xml:space="preserve">reef attached to the </w:t>
      </w:r>
      <w:proofErr w:type="spellStart"/>
      <w:r w:rsidRPr="00D26749">
        <w:t>subaerially</w:t>
      </w:r>
      <w:proofErr w:type="spellEnd"/>
      <w:r w:rsidRPr="00D26749">
        <w:t xml:space="preserve"> exposed shelf</w:t>
      </w:r>
      <w:r w:rsidR="001E0AE9" w:rsidRPr="00D26749">
        <w:t>.</w:t>
      </w:r>
      <w:r w:rsidR="00D53FF0" w:rsidRPr="00D26749">
        <w:t xml:space="preserve"> I</w:t>
      </w:r>
      <w:r w:rsidRPr="00D26749">
        <w:t xml:space="preserve">ncreased precipitation </w:t>
      </w:r>
      <w:r w:rsidR="004E355B" w:rsidRPr="00D26749">
        <w:t>(</w:t>
      </w:r>
      <w:r w:rsidR="007B02D1" w:rsidRPr="00D26749">
        <w:fldChar w:fldCharType="begin"/>
      </w:r>
      <w:r w:rsidR="00415EF3">
        <w:instrText xml:space="preserve"> ADDIN EN.CITE &lt;EndNote&gt;&lt;Cite&gt;&lt;Author&gt;Moss&lt;/Author&gt;&lt;Year&gt;2000&lt;/Year&gt;&lt;RecNum&gt;69&lt;/RecNum&gt;&lt;DisplayText&gt;Moss and Kershaw, 2000&lt;/DisplayText&gt;&lt;record&gt;&lt;rec-number&gt;69&lt;/rec-number&gt;&lt;foreign-keys&gt;&lt;key app="EN" db-id="x5dasrs09vwsabepssyxweznptsx5t5avz9v" timestamp="0"&gt;69&lt;/key&gt;&lt;/foreign-keys&gt;&lt;ref-type name="Journal Article"&gt;17&lt;/ref-type&gt;&lt;contributors&gt;&lt;authors&gt;&lt;author&gt;Moss, Patrick T.&lt;/author&gt;&lt;author&gt;Kershaw, Peter A.&lt;/author&gt;&lt;/authors&gt;&lt;/contributors&gt;&lt;titles&gt;&lt;title&gt;The last glacial cycle from the humid tropics of northeastern Australia: comparison of a terrestrial and a marine record&lt;/title&gt;&lt;secondary-title&gt;Palaeogeography, Palaeoclimatology, Palaeoecology&lt;/secondary-title&gt;&lt;/titles&gt;&lt;periodical&gt;&lt;full-title&gt;Palaeogeography, Palaeoclimatology, Palaeoecology&lt;/full-title&gt;&lt;/periodical&gt;&lt;pages&gt;155-176&lt;/pages&gt;&lt;volume&gt;155&lt;/volume&gt;&lt;number&gt;1–2&lt;/number&gt;&lt;dates&gt;&lt;year&gt;2000&lt;/year&gt;&lt;/dates&gt;&lt;isbn&gt;0031-0182&lt;/isbn&gt;&lt;label&gt;MossKershaw_2000&lt;/label&gt;&lt;urls&gt;&lt;related-urls&gt;&lt;url&gt;http://www.sciencedirect.com/science/article/pii/S0031018299000991&lt;/url&gt;&lt;/related-urls&gt;&lt;/urls&gt;&lt;/record&gt;&lt;/Cite&gt;&lt;/EndNote&gt;</w:instrText>
      </w:r>
      <w:r w:rsidR="007B02D1" w:rsidRPr="00D26749">
        <w:fldChar w:fldCharType="separate"/>
      </w:r>
      <w:r w:rsidR="004C77CB" w:rsidRPr="00D26749">
        <w:rPr>
          <w:noProof/>
        </w:rPr>
        <w:t>Moss and Kershaw, 2000</w:t>
      </w:r>
      <w:r w:rsidR="007B02D1" w:rsidRPr="00D26749">
        <w:fldChar w:fldCharType="end"/>
      </w:r>
      <w:r w:rsidR="004E355B" w:rsidRPr="00D26749">
        <w:t>)</w:t>
      </w:r>
      <w:r w:rsidRPr="00D26749">
        <w:t xml:space="preserve">, </w:t>
      </w:r>
      <w:ins w:id="1152" w:author="Gus Hinestrosa" w:date="2018-09-13T14:33:00Z">
        <w:r w:rsidR="00891461" w:rsidRPr="00D26749">
          <w:t>increased fluvial activity (</w:t>
        </w:r>
        <w:r w:rsidR="00891461" w:rsidRPr="00D26749">
          <w:fldChar w:fldCharType="begin"/>
        </w:r>
        <w:r w:rsidR="00891461" w:rsidRPr="00D26749">
          <w:instrText xml:space="preserve"> ADDIN EN.CITE &lt;EndNote&gt;&lt;Cite&gt;&lt;Author&gt;Croke&lt;/Author&gt;&lt;Year&gt;2011&lt;/Year&gt;&lt;RecNum&gt;23&lt;/RecNum&gt;&lt;DisplayText&gt;Croke et al., 2011&lt;/DisplayText&gt;&lt;record&gt;&lt;rec-number&gt;23&lt;/rec-number&gt;&lt;foreign-keys&gt;&lt;key app="EN" db-id="x5dasrs09vwsabepssyxweznptsx5t5avz9v" timestamp="0"&gt;23&lt;/key&gt;&lt;/foreign-keys&gt;&lt;ref-type name="Journal Article"&gt;17&lt;/ref-type&gt;&lt;contributors&gt;&lt;authors&gt;&lt;author&gt;Croke, Jacky&lt;/author&gt;&lt;author&gt;Jansen, John D.&lt;/author&gt;&lt;author&gt;Amos, Kathryn&lt;/author&gt;&lt;author&gt;Pietsch, Timothy J.&lt;/author&gt;&lt;/authors&gt;&lt;/contributors&gt;&lt;titles&gt;&lt;title&gt;A 100 ka record of fluvial activity in the Fitzroy River Basin, tropical northeastern Australia&lt;/title&gt;&lt;secondary-title&gt;Quaternary Science Reviews&lt;/secondary-title&gt;&lt;/titles&gt;&lt;pages&gt;1681-1695&lt;/pages&gt;&lt;volume&gt;30&lt;/volume&gt;&lt;number&gt;13-14&lt;/number&gt;&lt;dates&gt;&lt;year&gt;2011&lt;/year&gt;&lt;/dates&gt;&lt;isbn&gt;0277-3791&lt;/isbn&gt;&lt;label&gt;Croke_2011&lt;/label&gt;&lt;urls&gt;&lt;related-urls&gt;&lt;url&gt;&amp;lt;Go to ISI&amp;gt;://WOS:000292946800010&lt;/url&gt;&lt;/related-urls&gt;&lt;/urls&gt;&lt;/record&gt;&lt;/Cite&gt;&lt;/EndNote&gt;</w:instrText>
        </w:r>
        <w:r w:rsidR="00891461" w:rsidRPr="00D26749">
          <w:fldChar w:fldCharType="separate"/>
        </w:r>
        <w:r w:rsidR="00891461" w:rsidRPr="00D26749">
          <w:rPr>
            <w:noProof/>
          </w:rPr>
          <w:t>Croke et al., 2011</w:t>
        </w:r>
        <w:r w:rsidR="00891461" w:rsidRPr="00D26749">
          <w:fldChar w:fldCharType="end"/>
        </w:r>
        <w:r w:rsidR="00C0329D" w:rsidRPr="00D26749">
          <w:t xml:space="preserve">) </w:t>
        </w:r>
      </w:ins>
      <w:del w:id="1153" w:author="Gus Hinestrosa" w:date="2018-09-13T14:40:00Z">
        <w:r w:rsidRPr="00D26749" w:rsidDel="00D261D7">
          <w:delText>warming</w:delText>
        </w:r>
      </w:del>
      <w:del w:id="1154" w:author="Gus Hinestrosa" w:date="2018-09-16T17:16:00Z">
        <w:r w:rsidRPr="00D26749" w:rsidDel="00C0329D">
          <w:delText xml:space="preserve"> sea-surface water</w:delText>
        </w:r>
      </w:del>
      <w:del w:id="1155" w:author="Gus Hinestrosa" w:date="2018-09-13T14:41:00Z">
        <w:r w:rsidRPr="00D26749" w:rsidDel="00D261D7">
          <w:delText>s</w:delText>
        </w:r>
      </w:del>
      <w:del w:id="1156" w:author="Gus Hinestrosa" w:date="2018-09-13T14:42:00Z">
        <w:r w:rsidRPr="00D26749" w:rsidDel="00D261D7">
          <w:delText xml:space="preserve"> </w:delText>
        </w:r>
      </w:del>
      <w:del w:id="1157" w:author="Gus Hinestrosa" w:date="2018-09-16T17:16:00Z">
        <w:r w:rsidR="004E355B" w:rsidRPr="00D26749" w:rsidDel="00C0329D">
          <w:delText>(</w:delText>
        </w:r>
        <w:r w:rsidR="007B02D1" w:rsidRPr="00D26749" w:rsidDel="00C0329D">
          <w:fldChar w:fldCharType="begin"/>
        </w:r>
        <w:r w:rsidR="009C20A9" w:rsidRPr="00D26749" w:rsidDel="00C0329D">
          <w:delInstrText xml:space="preserve"> ADDIN EN.CITE &lt;EndNote&gt;&lt;Cite&gt;&lt;Author&gt;Tachikawa&lt;/Author&gt;&lt;Year&gt;2009&lt;/Year&gt;&lt;RecNum&gt;87&lt;/RecNum&gt;&lt;DisplayText&gt;Tachikawa et al., 2009&lt;/DisplayText&gt;&lt;record&gt;&lt;rec-number&gt;87&lt;/rec-number&gt;&lt;foreign-keys&gt;&lt;key app="EN" db-id="x5dasrs09vwsabepssyxweznptsx5t5avz9v" timestamp="0"&gt;87&lt;/key&gt;&lt;/foreign-keys&gt;&lt;ref-type name="Journal Article"&gt;17&lt;/ref-type&gt;&lt;contributors&gt;&lt;authors&gt;&lt;author&gt;Tachikawa, Kazuyo&lt;/author&gt;&lt;author&gt;Vidal, Laurence&lt;/author&gt;&lt;author&gt;Sonzogni, Corinne&lt;/author&gt;&lt;author&gt;Bard, Edouard&lt;/author&gt;&lt;/authors&gt;&lt;/contributors&gt;&lt;titles&gt;&lt;title&gt;Glacial/interglacial sea surface temperature changes in the Southwest Pacific ocean over the past 360 ka&lt;/title&gt;&lt;secondary-title&gt;Quaternary Science Reviews&lt;/secondary-title&gt;&lt;/titles&gt;&lt;pages&gt;1160-1170&lt;/pages&gt;&lt;volume&gt;28&lt;/volume&gt;&lt;number&gt;13-14&lt;/number&gt;&lt;dates&gt;&lt;year&gt;2009&lt;/year&gt;&lt;/dates&gt;&lt;isbn&gt;0277-3791&lt;/isbn&gt;&lt;label&gt;Tachikawa_2009&lt;/label&gt;&lt;urls&gt;&lt;related-urls&gt;&lt;url&gt;&amp;lt;Go to ISI&amp;gt;://WOS:000267108100002&lt;/url&gt;&lt;/related-urls&gt;&lt;/urls&gt;&lt;/record&gt;&lt;/Cite&gt;&lt;/EndNote&gt;</w:delInstrText>
        </w:r>
        <w:r w:rsidR="007B02D1" w:rsidRPr="00D26749" w:rsidDel="00C0329D">
          <w:fldChar w:fldCharType="separate"/>
        </w:r>
        <w:r w:rsidR="004C77CB" w:rsidRPr="00D26749" w:rsidDel="00C0329D">
          <w:rPr>
            <w:noProof/>
          </w:rPr>
          <w:delText>Tachikawa et al., 2009</w:delText>
        </w:r>
        <w:r w:rsidR="007B02D1" w:rsidRPr="00D26749" w:rsidDel="00C0329D">
          <w:fldChar w:fldCharType="end"/>
        </w:r>
        <w:r w:rsidR="004E355B" w:rsidRPr="00D26749" w:rsidDel="00C0329D">
          <w:delText>)</w:delText>
        </w:r>
      </w:del>
      <w:del w:id="1158" w:author="Gus Hinestrosa" w:date="2018-09-13T14:43:00Z">
        <w:r w:rsidRPr="00D26749" w:rsidDel="00D261D7">
          <w:delText xml:space="preserve"> and </w:delText>
        </w:r>
      </w:del>
      <w:del w:id="1159" w:author="Gus Hinestrosa" w:date="2018-09-13T14:33:00Z">
        <w:r w:rsidRPr="00D26749" w:rsidDel="00891461">
          <w:delText xml:space="preserve">increased fluvial activity </w:delText>
        </w:r>
        <w:r w:rsidR="004E355B" w:rsidRPr="00D26749" w:rsidDel="00891461">
          <w:delText>(</w:delText>
        </w:r>
        <w:r w:rsidR="007B02D1" w:rsidRPr="00D26749" w:rsidDel="00891461">
          <w:fldChar w:fldCharType="begin"/>
        </w:r>
        <w:r w:rsidR="009C20A9" w:rsidRPr="00D26749" w:rsidDel="00891461">
          <w:delInstrText xml:space="preserve"> ADDIN EN.CITE &lt;EndNote&gt;&lt;Cite&gt;&lt;Author&gt;Croke&lt;/Author&gt;&lt;Year&gt;2011&lt;/Year&gt;&lt;RecNum&gt;23&lt;/RecNum&gt;&lt;DisplayText&gt;Croke et al., 2011&lt;/DisplayText&gt;&lt;record&gt;&lt;rec-number&gt;23&lt;/rec-number&gt;&lt;foreign-keys&gt;&lt;key app="EN" db-id="x5dasrs09vwsabepssyxweznptsx5t5avz9v" timestamp="0"&gt;23&lt;/key&gt;&lt;/foreign-keys&gt;&lt;ref-type name="Journal Article"&gt;17&lt;/ref-type&gt;&lt;contributors&gt;&lt;authors&gt;&lt;author&gt;Croke, Jacky&lt;/author&gt;&lt;author&gt;Jansen, John D.&lt;/author&gt;&lt;author&gt;Amos, Kathryn&lt;/author&gt;&lt;author&gt;Pietsch, Timothy J.&lt;/author&gt;&lt;/authors&gt;&lt;/contributors&gt;&lt;titles&gt;&lt;title&gt;A 100 ka record of fluvial activity in the Fitzroy River Basin, tropical northeastern Australia&lt;/title&gt;&lt;secondary-title&gt;Quaternary Science Reviews&lt;/secondary-title&gt;&lt;/titles&gt;&lt;pages&gt;1681-1695&lt;/pages&gt;&lt;volume&gt;30&lt;/volume&gt;&lt;number&gt;13-14&lt;/number&gt;&lt;dates&gt;&lt;year&gt;2011&lt;/year&gt;&lt;/dates&gt;&lt;isbn&gt;0277-3791&lt;/isbn&gt;&lt;label&gt;Croke_2011&lt;/label&gt;&lt;urls&gt;&lt;related-urls&gt;&lt;url&gt;&amp;lt;Go to ISI&amp;gt;://WOS:000292946800010&lt;/url&gt;&lt;/related-urls&gt;&lt;/urls&gt;&lt;/record&gt;&lt;/Cite&gt;&lt;/EndNote&gt;</w:delInstrText>
        </w:r>
        <w:r w:rsidR="007B02D1" w:rsidRPr="00D26749" w:rsidDel="00891461">
          <w:fldChar w:fldCharType="separate"/>
        </w:r>
        <w:r w:rsidR="004C77CB" w:rsidRPr="00D26749" w:rsidDel="00891461">
          <w:rPr>
            <w:noProof/>
          </w:rPr>
          <w:delText>Croke et al., 2011</w:delText>
        </w:r>
        <w:r w:rsidR="007B02D1" w:rsidRPr="00D26749" w:rsidDel="00891461">
          <w:fldChar w:fldCharType="end"/>
        </w:r>
        <w:r w:rsidR="004E355B" w:rsidRPr="00D26749" w:rsidDel="00891461">
          <w:delText>)</w:delText>
        </w:r>
        <w:r w:rsidR="00D53FF0" w:rsidRPr="00D26749" w:rsidDel="00891461">
          <w:delText xml:space="preserve"> </w:delText>
        </w:r>
      </w:del>
      <w:r w:rsidR="001E0AE9" w:rsidRPr="00D26749">
        <w:t>could</w:t>
      </w:r>
      <w:r w:rsidR="008F2242" w:rsidRPr="00D26749">
        <w:t xml:space="preserve"> have</w:t>
      </w:r>
      <w:r w:rsidR="001E0AE9" w:rsidRPr="00D26749">
        <w:t xml:space="preserve"> all contribute</w:t>
      </w:r>
      <w:r w:rsidR="008F2242" w:rsidRPr="00D26749">
        <w:t>d</w:t>
      </w:r>
      <w:r w:rsidR="001E0AE9" w:rsidRPr="00D26749">
        <w:t xml:space="preserve"> </w:t>
      </w:r>
      <w:r w:rsidR="00D53FF0" w:rsidRPr="00D26749">
        <w:t xml:space="preserve">to </w:t>
      </w:r>
      <w:ins w:id="1160" w:author="Gus Hinestrosa" w:date="2018-09-19T17:29:00Z">
        <w:r w:rsidR="002C516F">
          <w:t xml:space="preserve">detrimental </w:t>
        </w:r>
      </w:ins>
      <w:r w:rsidR="00D53FF0" w:rsidRPr="00D26749">
        <w:t xml:space="preserve">coastal water </w:t>
      </w:r>
      <w:del w:id="1161" w:author="Gus Hinestrosa" w:date="2018-09-19T17:29:00Z">
        <w:r w:rsidR="00D53FF0" w:rsidRPr="00D26749" w:rsidDel="002C516F">
          <w:delText>disturbance</w:delText>
        </w:r>
        <w:r w:rsidR="00A26BD8" w:rsidRPr="00D26749" w:rsidDel="002C516F">
          <w:delText>s</w:delText>
        </w:r>
      </w:del>
      <w:ins w:id="1162" w:author="Gus Hinestrosa" w:date="2018-09-19T17:29:00Z">
        <w:r w:rsidR="002C516F">
          <w:t>quality</w:t>
        </w:r>
      </w:ins>
      <w:r w:rsidR="00A26BD8" w:rsidRPr="00D26749">
        <w:t xml:space="preserve">, </w:t>
      </w:r>
      <w:r w:rsidR="001E0AE9" w:rsidRPr="00D26749">
        <w:t xml:space="preserve"> </w:t>
      </w:r>
      <w:r w:rsidR="00A26BD8" w:rsidRPr="00D26749">
        <w:t xml:space="preserve">easily propagated </w:t>
      </w:r>
      <w:r w:rsidR="001E0AE9" w:rsidRPr="00D26749">
        <w:t>along an uninterrupted linear shoreline</w:t>
      </w:r>
      <w:r w:rsidRPr="00D26749">
        <w:t>.</w:t>
      </w:r>
      <w:del w:id="1163" w:author="Gus Hinestrosa" w:date="2018-09-16T17:19:00Z">
        <w:r w:rsidRPr="00D26749" w:rsidDel="00A07C73">
          <w:delText xml:space="preserve"> </w:delText>
        </w:r>
      </w:del>
      <w:ins w:id="1164" w:author="Gus Hinestrosa" w:date="2018-09-16T17:17:00Z">
        <w:r w:rsidR="00A07C73" w:rsidRPr="00D26749">
          <w:t xml:space="preserve"> C</w:t>
        </w:r>
        <w:r w:rsidR="00C0329D" w:rsidRPr="00D26749">
          <w:t xml:space="preserve">hanges in sea-surface water temperature </w:t>
        </w:r>
      </w:ins>
      <w:ins w:id="1165" w:author="Gus Hinestrosa" w:date="2018-09-16T17:19:00Z">
        <w:r w:rsidR="00A07C73" w:rsidRPr="00D26749">
          <w:t>might have been a factor too</w:t>
        </w:r>
      </w:ins>
      <w:ins w:id="1166" w:author="Gus Hinestrosa" w:date="2018-09-16T17:17:00Z">
        <w:r w:rsidR="00C0329D" w:rsidRPr="00D26749">
          <w:t xml:space="preserve">  (</w:t>
        </w:r>
        <w:r w:rsidR="00C0329D" w:rsidRPr="00D26749">
          <w:fldChar w:fldCharType="begin">
            <w:fldData xml:space="preserve">PEVuZE5vdGU+PENpdGU+PEF1dGhvcj5UYWNoaWthd2E8L0F1dGhvcj48WWVhcj4yMDA5PC9ZZWFy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</w:fldData>
          </w:fldChar>
        </w:r>
      </w:ins>
      <w:r w:rsidR="003E46A1">
        <w:instrText xml:space="preserve"> ADDIN EN.CITE </w:instrText>
      </w:r>
      <w:r w:rsidR="003E46A1">
        <w:fldChar w:fldCharType="begin">
          <w:fldData xml:space="preserve">PEVuZE5vdGU+PENpdGU+PEF1dGhvcj5UYWNoaWthd2E8L0F1dGhvcj48WWVhcj4yMDA5PC9ZZWFy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</w:fldData>
        </w:fldChar>
      </w:r>
      <w:r w:rsidR="003E46A1">
        <w:instrText xml:space="preserve"> ADDIN EN.CITE.DATA </w:instrText>
      </w:r>
      <w:r w:rsidR="003E46A1">
        <w:fldChar w:fldCharType="end"/>
      </w:r>
      <w:ins w:id="1167" w:author="Gus Hinestrosa" w:date="2018-09-16T17:17:00Z">
        <w:r w:rsidR="00C0329D" w:rsidRPr="00D26749">
          <w:fldChar w:fldCharType="separate"/>
        </w:r>
      </w:ins>
      <w:r w:rsidR="003E46A1">
        <w:rPr>
          <w:noProof/>
        </w:rPr>
        <w:t>Lawrence and Herbert, 2005; Tachikawa et al., 2009; Felis et al., 2014</w:t>
      </w:r>
      <w:ins w:id="1168" w:author="Gus Hinestrosa" w:date="2018-09-16T17:17:00Z">
        <w:r w:rsidR="00C0329D" w:rsidRPr="00D26749">
          <w:fldChar w:fldCharType="end"/>
        </w:r>
        <w:r w:rsidR="00C0329D" w:rsidRPr="00D26749">
          <w:t>)</w:t>
        </w:r>
      </w:ins>
      <w:ins w:id="1169" w:author="Gus Hinestrosa" w:date="2018-09-16T17:19:00Z">
        <w:r w:rsidR="00A07C73" w:rsidRPr="00D26749">
          <w:t xml:space="preserve">, but these </w:t>
        </w:r>
      </w:ins>
      <w:ins w:id="1170" w:author="Gus Hinestrosa" w:date="2018-09-19T17:31:00Z">
        <w:r w:rsidR="00997E85">
          <w:t xml:space="preserve">possible </w:t>
        </w:r>
      </w:ins>
      <w:ins w:id="1171" w:author="Gus Hinestrosa" w:date="2018-09-19T17:32:00Z">
        <w:r w:rsidR="00997E85">
          <w:t xml:space="preserve">postglacial </w:t>
        </w:r>
      </w:ins>
      <w:ins w:id="1172" w:author="Gus Hinestrosa" w:date="2018-09-19T17:31:00Z">
        <w:r w:rsidR="00997E85">
          <w:t xml:space="preserve">changes are </w:t>
        </w:r>
      </w:ins>
      <w:ins w:id="1173" w:author="Gus Hinestrosa" w:date="2018-09-16T17:19:00Z">
        <w:r w:rsidR="00A07C73" w:rsidRPr="00D26749">
          <w:t>not fully chara</w:t>
        </w:r>
      </w:ins>
      <w:ins w:id="1174" w:author="Gus Hinestrosa" w:date="2018-09-16T17:20:00Z">
        <w:r w:rsidR="00A07C73" w:rsidRPr="00D26749">
          <w:t>c</w:t>
        </w:r>
      </w:ins>
      <w:ins w:id="1175" w:author="Gus Hinestrosa" w:date="2018-09-16T17:19:00Z">
        <w:r w:rsidR="00A07C73" w:rsidRPr="00D26749">
          <w:t>t</w:t>
        </w:r>
      </w:ins>
      <w:ins w:id="1176" w:author="Gus Hinestrosa" w:date="2018-09-16T17:20:00Z">
        <w:r w:rsidR="00A07C73" w:rsidRPr="00D26749">
          <w:t>e</w:t>
        </w:r>
      </w:ins>
      <w:ins w:id="1177" w:author="Gus Hinestrosa" w:date="2018-09-16T17:19:00Z">
        <w:r w:rsidR="00A07C73" w:rsidRPr="00D26749">
          <w:t>rised in the GBR.</w:t>
        </w:r>
      </w:ins>
      <w:ins w:id="1178" w:author="Gus Hinestrosa" w:date="2018-09-16T17:17:00Z">
        <w:r w:rsidR="00C0329D" w:rsidRPr="00D26749">
          <w:t xml:space="preserve"> </w:t>
        </w:r>
      </w:ins>
      <w:ins w:id="1179" w:author="Gus Hinestrosa" w:date="2018-09-19T17:31:00Z">
        <w:r w:rsidR="00122A8A">
          <w:t xml:space="preserve">Core-top </w:t>
        </w:r>
      </w:ins>
      <w:del w:id="1180" w:author="Gus Hinestrosa" w:date="2018-09-19T17:31:00Z">
        <w:r w:rsidRPr="00D26749" w:rsidDel="00122A8A">
          <w:delText>Top</w:delText>
        </w:r>
        <w:r w:rsidR="00A175AD" w:rsidRPr="00D26749" w:rsidDel="00122A8A">
          <w:delText xml:space="preserve"> </w:delText>
        </w:r>
      </w:del>
      <w:del w:id="1181" w:author="Gus Hinestrosa" w:date="2018-09-19T17:30:00Z">
        <w:r w:rsidRPr="00D26749" w:rsidDel="00122A8A">
          <w:delText xml:space="preserve">core </w:delText>
        </w:r>
      </w:del>
      <w:r w:rsidRPr="00D26749">
        <w:t>chronolog</w:t>
      </w:r>
      <w:r w:rsidR="00A175AD" w:rsidRPr="00D26749">
        <w:t>ies</w:t>
      </w:r>
      <w:r w:rsidRPr="00D26749">
        <w:t xml:space="preserve"> and the seismic interpretations of these distal, deeper </w:t>
      </w:r>
      <w:r w:rsidR="001D2335" w:rsidRPr="00D26749">
        <w:t>s</w:t>
      </w:r>
      <w:r w:rsidR="00AD2A9D" w:rsidRPr="00D26749">
        <w:t>helf-edge reefs</w:t>
      </w:r>
      <w:r w:rsidRPr="00D26749">
        <w:t xml:space="preserve"> are consistent with this </w:t>
      </w:r>
      <w:r w:rsidR="001C6F4E" w:rsidRPr="00D26749">
        <w:t xml:space="preserve">scenario </w:t>
      </w:r>
      <w:r w:rsidR="004E355B" w:rsidRPr="00D26749">
        <w:t>(</w:t>
      </w:r>
      <w:r w:rsidR="007B02D1" w:rsidRPr="00D26749">
        <w:fldChar w:fldCharType="begin">
          <w:fldData xml:space="preserve">PEVuZE5vdGU+PENpdGU+PEF1dGhvcj5IaW5lc3Ryb3NhPC9BdXRob3I+PFllYXI+MjAxNjwvWWVh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</w:fldData>
        </w:fldChar>
      </w:r>
      <w:r w:rsidR="00415EF3">
        <w:instrText xml:space="preserve"> ADDIN EN.CITE </w:instrText>
      </w:r>
      <w:r w:rsidR="00415EF3">
        <w:fldChar w:fldCharType="begin">
          <w:fldData xml:space="preserve">PEVuZE5vdGU+PENpdGU+PEF1dGhvcj5IaW5lc3Ryb3NhPC9BdXRob3I+PFllYXI+MjAxNjwvWWVh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</w:fldData>
        </w:fldChar>
      </w:r>
      <w:r w:rsidR="00415EF3">
        <w:instrText xml:space="preserve"> ADDIN EN.CITE.DATA </w:instrText>
      </w:r>
      <w:r w:rsidR="00415EF3">
        <w:fldChar w:fldCharType="end"/>
      </w:r>
      <w:r w:rsidR="007B02D1" w:rsidRPr="00D26749">
        <w:fldChar w:fldCharType="separate"/>
      </w:r>
      <w:r w:rsidR="001A52E6">
        <w:rPr>
          <w:noProof/>
        </w:rPr>
        <w:t>Hinestrosa et al., 2016; Webster et al., 2018</w:t>
      </w:r>
      <w:r w:rsidR="007B02D1" w:rsidRPr="00D26749">
        <w:fldChar w:fldCharType="end"/>
      </w:r>
      <w:r w:rsidR="004E355B" w:rsidRPr="00D26749">
        <w:t>)</w:t>
      </w:r>
      <w:r w:rsidRPr="00D26749">
        <w:t>.</w:t>
      </w:r>
      <w:ins w:id="1182" w:author="Gus Hinestrosa" w:date="2018-09-19T17:31:00Z">
        <w:r w:rsidR="00122A8A">
          <w:t xml:space="preserve"> </w:t>
        </w:r>
      </w:ins>
    </w:p>
    <w:p w14:paraId="341B67D5" w14:textId="3F6A3367" w:rsidR="007A68F4" w:rsidRPr="00D26749" w:rsidRDefault="004C5D9B">
      <w:pPr>
        <w:spacing w:before="180" w:after="180" w:line="480" w:lineRule="auto"/>
      </w:pPr>
      <w:r w:rsidRPr="00D26749">
        <w:t xml:space="preserve">As the coastline </w:t>
      </w:r>
      <w:r w:rsidR="00A26BD8" w:rsidRPr="00D26749">
        <w:t xml:space="preserve">continued its </w:t>
      </w:r>
      <w:r w:rsidRPr="00D26749">
        <w:t xml:space="preserve">landward </w:t>
      </w:r>
      <w:del w:id="1183" w:author="Gus Hinestrosa" w:date="2018-09-16T17:20:00Z">
        <w:r w:rsidR="00A26BD8" w:rsidRPr="00D26749" w:rsidDel="00462118">
          <w:delText xml:space="preserve">progression </w:delText>
        </w:r>
      </w:del>
      <w:ins w:id="1184" w:author="Gus Hinestrosa" w:date="2018-09-16T17:20:00Z">
        <w:r w:rsidR="00462118" w:rsidRPr="00D26749">
          <w:t xml:space="preserve">retreat </w:t>
        </w:r>
      </w:ins>
      <w:r w:rsidRPr="00D26749">
        <w:t>(80–60 m, 1</w:t>
      </w:r>
      <w:ins w:id="1185" w:author="Gus Hinestrosa" w:date="2018-09-16T17:21:00Z">
        <w:r w:rsidR="00AB695D" w:rsidRPr="00147064">
          <w:rPr>
            <w:rPrChange w:id="1186" w:author="Gus Hinestrosa" w:date="2018-09-16T19:35:00Z">
              <w:rPr>
                <w:highlight w:val="yellow"/>
              </w:rPr>
            </w:rPrChange>
          </w:rPr>
          <w:t>4</w:t>
        </w:r>
      </w:ins>
      <w:del w:id="1187" w:author="Gus Hinestrosa" w:date="2018-09-16T17:21:00Z">
        <w:r w:rsidRPr="00147064" w:rsidDel="00AB695D">
          <w:delText>5</w:delText>
        </w:r>
      </w:del>
      <w:r w:rsidRPr="00D26749">
        <w:t>–1</w:t>
      </w:r>
      <w:ins w:id="1188" w:author="Gus Hinestrosa" w:date="2018-09-16T17:21:00Z">
        <w:r w:rsidR="00AB695D" w:rsidRPr="00147064">
          <w:rPr>
            <w:rPrChange w:id="1189" w:author="Gus Hinestrosa" w:date="2018-09-16T19:35:00Z">
              <w:rPr>
                <w:highlight w:val="yellow"/>
              </w:rPr>
            </w:rPrChange>
          </w:rPr>
          <w:t>2</w:t>
        </w:r>
      </w:ins>
      <w:del w:id="1190" w:author="Gus Hinestrosa" w:date="2018-09-16T17:21:00Z">
        <w:r w:rsidRPr="00147064" w:rsidDel="00AB695D">
          <w:delText>3</w:delText>
        </w:r>
      </w:del>
      <w:r w:rsidRPr="00D26749">
        <w:t xml:space="preserve"> </w:t>
      </w:r>
      <w:proofErr w:type="spellStart"/>
      <w:r w:rsidRPr="00D26749">
        <w:t>ka</w:t>
      </w:r>
      <w:proofErr w:type="spellEnd"/>
      <w:r w:rsidRPr="00D26749">
        <w:t xml:space="preserve"> BP), </w:t>
      </w:r>
      <w:r w:rsidR="00A26BD8" w:rsidRPr="00D26749">
        <w:t>shallower and more proximal reefs developed</w:t>
      </w:r>
      <w:r w:rsidR="00D97598" w:rsidRPr="00D26749">
        <w:t xml:space="preserve"> to landward</w:t>
      </w:r>
      <w:r w:rsidR="00A26BD8" w:rsidRPr="00D26749">
        <w:t>.</w:t>
      </w:r>
      <w:r w:rsidR="00D97598" w:rsidRPr="00D26749">
        <w:t xml:space="preserve"> </w:t>
      </w:r>
      <w:r w:rsidR="00A2372A" w:rsidRPr="00D26749">
        <w:t>The</w:t>
      </w:r>
      <w:r w:rsidR="00901964" w:rsidRPr="00D26749">
        <w:t xml:space="preserve"> older</w:t>
      </w:r>
      <w:ins w:id="1191" w:author="Gus Hinestrosa" w:date="2018-09-16T17:22:00Z">
        <w:r w:rsidR="00AB695D" w:rsidRPr="00D26749">
          <w:t>,</w:t>
        </w:r>
      </w:ins>
      <w:r w:rsidR="00901964" w:rsidRPr="00D26749">
        <w:t xml:space="preserve"> more distal reefs, however, </w:t>
      </w:r>
      <w:r w:rsidRPr="00D26749">
        <w:t xml:space="preserve">declined </w:t>
      </w:r>
      <w:r w:rsidR="004E355B" w:rsidRPr="00D26749">
        <w:lastRenderedPageBreak/>
        <w:t>(</w:t>
      </w:r>
      <w:r w:rsidR="00735ED6" w:rsidRPr="00D26749">
        <w:fldChar w:fldCharType="begin"/>
      </w:r>
      <w:r w:rsidR="00415EF3">
        <w:instrText xml:space="preserve"> ADDIN EN.CITE &lt;EndNote&gt;&lt;Cite&gt;&lt;Author&gt;Hinestrosa&lt;/Author&gt;&lt;Year&gt;2016&lt;/Year&gt;&lt;RecNum&gt;47&lt;/RecNum&gt;&lt;DisplayText&gt;Hinestrosa et al., 2016&lt;/DisplayText&gt;&lt;record&gt;&lt;rec-number&gt;47&lt;/rec-number&gt;&lt;foreign-keys&gt;&lt;key app="EN" db-id="x5dasrs09vwsabepssyxweznptsx5t5avz9v" timestamp="0"&gt;47&lt;/key&gt;&lt;/foreign-keys&gt;&lt;ref-type name="Journal Article"&gt;17&lt;/ref-type&gt;&lt;contributors&gt;&lt;authors&gt;&lt;author&gt;Hinestrosa, Gustavo&lt;/author&gt;&lt;author&gt;Webster, Jody M.&lt;/author&gt;&lt;author&gt;Beaman, Robin J.&lt;/author&gt;&lt;/authors&gt;&lt;/contributors&gt;&lt;titles&gt;&lt;title&gt;Postglacial sediment deposition along a mixed carbonate-siliciclastic margin: New constraints from the drowned shelf-edge reefs of the Great Barrier Reef Australia&lt;/title&gt;&lt;secondary-title&gt;Palaeogeography, Palaeoclimatology, Palaeoecology&lt;/secondary-title&gt;&lt;/titles&gt;&lt;periodical&gt;&lt;full-title&gt;Palaeogeography, Palaeoclimatology, Palaeoecology&lt;/full-title&gt;&lt;/periodical&gt;&lt;pages&gt;168-185&lt;/pages&gt;&lt;volume&gt;446&lt;/volume&gt;&lt;dates&gt;&lt;year&gt;2016&lt;/year&gt;&lt;pub-dates&gt;&lt;date&gt;mar&lt;/date&gt;&lt;/pub-dates&gt;&lt;/dates&gt;&lt;label&gt;Hinestrosa_2016&lt;/label&gt;&lt;urls&gt;&lt;related-urls&gt;&lt;url&gt;http://dx.doi.org/10.1016/j.palaeo.2016.01.023&lt;/url&gt;&lt;/related-urls&gt;&lt;/urls&gt;&lt;/record&gt;&lt;/Cite&gt;&lt;/EndNote&gt;</w:instrText>
      </w:r>
      <w:r w:rsidR="00735ED6" w:rsidRPr="00D26749">
        <w:fldChar w:fldCharType="separate"/>
      </w:r>
      <w:r w:rsidR="004C77CB" w:rsidRPr="00D26749">
        <w:rPr>
          <w:noProof/>
        </w:rPr>
        <w:t>Hinestrosa et al., 2016</w:t>
      </w:r>
      <w:r w:rsidR="00735ED6" w:rsidRPr="00D26749">
        <w:fldChar w:fldCharType="end"/>
      </w:r>
      <w:r w:rsidR="004E355B" w:rsidRPr="00D26749">
        <w:t>)</w:t>
      </w:r>
      <w:r w:rsidRPr="00D26749">
        <w:t xml:space="preserve">. This </w:t>
      </w:r>
      <w:r w:rsidR="00735ED6" w:rsidRPr="00D26749">
        <w:t xml:space="preserve">seems </w:t>
      </w:r>
      <w:r w:rsidRPr="00D26749">
        <w:t xml:space="preserve">paradoxical, considering that the coastline had </w:t>
      </w:r>
      <w:del w:id="1192" w:author="Gus Hinestrosa" w:date="2018-09-12T13:32:00Z">
        <w:r w:rsidR="00901964" w:rsidRPr="00D26749" w:rsidDel="00461426">
          <w:delText xml:space="preserve">advanced </w:delText>
        </w:r>
      </w:del>
      <w:ins w:id="1193" w:author="Gus Hinestrosa" w:date="2018-09-12T13:32:00Z">
        <w:r w:rsidR="00461426" w:rsidRPr="00D26749">
          <w:t xml:space="preserve">retreated </w:t>
        </w:r>
      </w:ins>
      <w:r w:rsidRPr="00D26749">
        <w:t xml:space="preserve">significantly, potentially diminishing its detrimental influence on </w:t>
      </w:r>
      <w:r w:rsidR="00A2372A" w:rsidRPr="00D26749">
        <w:t>the reefs</w:t>
      </w:r>
      <w:r w:rsidRPr="00D26749">
        <w:t xml:space="preserve">. However, </w:t>
      </w:r>
      <w:r w:rsidR="00A2372A" w:rsidRPr="00D26749">
        <w:t xml:space="preserve">it is plausible that </w:t>
      </w:r>
      <w:r w:rsidRPr="00D26749">
        <w:t xml:space="preserve">the increased resuspension of fine sediments previously accumulated on the shelf </w:t>
      </w:r>
      <w:r w:rsidR="004E355B" w:rsidRPr="00D26749">
        <w:t>(</w:t>
      </w:r>
      <w:r w:rsidR="00735ED6" w:rsidRPr="00D26749">
        <w:fldChar w:fldCharType="begin"/>
      </w:r>
      <w:r w:rsidR="00E50F0F">
        <w:instrText xml:space="preserve"> ADDIN EN.CITE &lt;EndNote&gt;&lt;Cite&gt;&lt;Author&gt;Johnson&lt;/Author&gt;&lt;Year&gt;1982&lt;/Year&gt;&lt;RecNum&gt;53&lt;/RecNum&gt;&lt;DisplayText&gt;Johnson et al., 1982; Woolfe et al., 1998a&lt;/DisplayText&gt;&lt;record&gt;&lt;rec-number&gt;53&lt;/rec-number&gt;&lt;foreign-keys&gt;&lt;key app="EN" db-id="x5dasrs09vwsabepssyxweznptsx5t5avz9v" timestamp="0"&gt;53&lt;/key&gt;&lt;/foreign-keys&gt;&lt;ref-type name="Journal Article"&gt;17&lt;/ref-type&gt;&lt;contributors&gt;&lt;authors&gt;&lt;author&gt;Johnson, D. P.&lt;/author&gt;&lt;author&gt;Searle, D. E.&lt;/author&gt;&lt;author&gt;Hopley, D.&lt;/author&gt;&lt;/authors&gt;&lt;/contributors&gt;&lt;titles&gt;&lt;title&gt;Positive relief over buried post-glacial channels, Great Barrier Reef province, Australia&lt;/title&gt;&lt;secondary-title&gt;Marine Geology&lt;/secondary-title&gt;&lt;/titles&gt;&lt;periodical&gt;&lt;full-title&gt;Marine Geology&lt;/full-title&gt;&lt;/periodical&gt;&lt;pages&gt;149-159&lt;/pages&gt;&lt;volume&gt;46&lt;/volume&gt;&lt;number&gt;1-2&lt;/number&gt;&lt;dates&gt;&lt;year&gt;1982&lt;/year&gt;&lt;/dates&gt;&lt;isbn&gt;0025-3227&lt;/isbn&gt;&lt;label&gt;Johnson_1982&lt;/label&gt;&lt;urls&gt;&lt;related-urls&gt;&lt;url&gt;&amp;lt;Go to ISI&amp;gt;://WOS:A1982NG76400010&lt;/url&gt;&lt;/related-urls&gt;&lt;/urls&gt;&lt;/record&gt;&lt;/Cite&gt;&lt;Cite&gt;&lt;Author&gt;Woolfe&lt;/Author&gt;&lt;Year&gt;1998&lt;/Year&gt;&lt;RecNum&gt;102&lt;/RecNum&gt;&lt;record&gt;&lt;rec-number&gt;102&lt;/rec-number&gt;&lt;foreign-keys&gt;&lt;key app="EN" db-id="x5dasrs09vwsabepssyxweznptsx5t5avz9v" timestamp="0"&gt;102&lt;/key&gt;&lt;/foreign-keys&gt;&lt;ref-type name="Journal Article"&gt;17&lt;/ref-type&gt;&lt;contributors&gt;&lt;authors&gt;&lt;author&gt;Woolfe, K. J.&lt;/author&gt;&lt;author&gt;Larcombe, P.&lt;/author&gt;&lt;author&gt;Naish, T.&lt;/author&gt;&lt;author&gt;Purdon, R. G.&lt;/author&gt;&lt;/authors&gt;&lt;/contributors&gt;&lt;titles&gt;&lt;title&gt;Lowstand rivers need not incise the shelf: An example from the Great Barrier Reef, Australia, with implications for sequence stratigraphic models&lt;/title&gt;&lt;secondary-title&gt;Geology&lt;/secondary-title&gt;&lt;/titles&gt;&lt;periodical&gt;&lt;full-title&gt;Geology&lt;/full-title&gt;&lt;/periodical&gt;&lt;pages&gt;75-78&lt;/pages&gt;&lt;volume&gt;26&lt;/volume&gt;&lt;number&gt;1&lt;/number&gt;&lt;dates&gt;&lt;year&gt;1998&lt;/year&gt;&lt;/dates&gt;&lt;isbn&gt;0091-7613&lt;/isbn&gt;&lt;label&gt;Woolfe_1998A&lt;/label&gt;&lt;urls&gt;&lt;related-urls&gt;&lt;url&gt;&amp;lt;Go to ISI&amp;gt;://WOS:000071465600019&lt;/url&gt;&lt;/related-urls&gt;&lt;/urls&gt;&lt;/record&gt;&lt;/Cite&gt;&lt;/EndNote&gt;</w:instrText>
      </w:r>
      <w:r w:rsidR="00735ED6" w:rsidRPr="00D26749">
        <w:fldChar w:fldCharType="separate"/>
      </w:r>
      <w:r w:rsidR="00E50F0F">
        <w:rPr>
          <w:noProof/>
        </w:rPr>
        <w:t>Johnson et al., 1982; Woolfe et al., 1998a</w:t>
      </w:r>
      <w:r w:rsidR="00735ED6" w:rsidRPr="00D26749">
        <w:fldChar w:fldCharType="end"/>
      </w:r>
      <w:r w:rsidR="004E355B" w:rsidRPr="00D26749">
        <w:t>)</w:t>
      </w:r>
      <w:r w:rsidRPr="00D26749">
        <w:t xml:space="preserve"> </w:t>
      </w:r>
      <w:proofErr w:type="spellStart"/>
      <w:r w:rsidR="00344E20" w:rsidRPr="00D26749">
        <w:t>favor</w:t>
      </w:r>
      <w:r w:rsidR="00416797" w:rsidRPr="00D26749">
        <w:t>ed</w:t>
      </w:r>
      <w:proofErr w:type="spellEnd"/>
      <w:r w:rsidRPr="00D26749">
        <w:t xml:space="preserve"> a seaward increase in turbidity and nutrient content </w:t>
      </w:r>
      <w:r w:rsidR="004E355B" w:rsidRPr="00D26749">
        <w:t>(</w:t>
      </w:r>
      <w:r w:rsidR="00735ED6" w:rsidRPr="00D26749">
        <w:fldChar w:fldCharType="begin">
          <w:fldData xml:space="preserve">PEVuZE5vdGU+PENpdGU+PEF1dGhvcj5BbG9uZ2k8L0F1dGhvcj48WWVhcj4yMDA1PC9ZZWFyPjxS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</w:fldData>
        </w:fldChar>
      </w:r>
      <w:r w:rsidR="003E46A1">
        <w:instrText xml:space="preserve"> ADDIN EN.CITE </w:instrText>
      </w:r>
      <w:r w:rsidR="003E46A1">
        <w:fldChar w:fldCharType="begin">
          <w:fldData xml:space="preserve">PEVuZE5vdGU+PENpdGU+PEF1dGhvcj5BbG9uZ2k8L0F1dGhvcj48WWVhcj4yMDA1PC9ZZWFyPjxS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</w:fldData>
        </w:fldChar>
      </w:r>
      <w:r w:rsidR="003E46A1">
        <w:instrText xml:space="preserve"> ADDIN EN.CITE.DATA </w:instrText>
      </w:r>
      <w:r w:rsidR="003E46A1">
        <w:fldChar w:fldCharType="end"/>
      </w:r>
      <w:r w:rsidR="00735ED6" w:rsidRPr="00D26749">
        <w:fldChar w:fldCharType="separate"/>
      </w:r>
      <w:r w:rsidR="003E46A1">
        <w:rPr>
          <w:noProof/>
        </w:rPr>
        <w:t>Chongprasith, 1992; Wolanski, 1994; Furnas, 2003; Alongi and McKinnon, 2005</w:t>
      </w:r>
      <w:r w:rsidR="00735ED6" w:rsidRPr="00D26749">
        <w:fldChar w:fldCharType="end"/>
      </w:r>
      <w:r w:rsidR="004E355B" w:rsidRPr="00D26749">
        <w:t>)</w:t>
      </w:r>
      <w:r w:rsidR="002A5444" w:rsidRPr="00D26749">
        <w:t xml:space="preserve">. </w:t>
      </w:r>
      <w:r w:rsidRPr="00D26749">
        <w:t xml:space="preserve">As proposed by </w:t>
      </w:r>
      <w:r w:rsidR="002A5444" w:rsidRPr="00D26749">
        <w:fldChar w:fldCharType="begin"/>
      </w:r>
      <w:r w:rsidR="009C20A9" w:rsidRPr="00D26749">
        <w:instrText xml:space="preserve"> ADDIN EN.CITE &lt;EndNote&gt;&lt;Cite AuthorYear="1"&gt;&lt;Author&gt;Neumann&lt;/Author&gt;&lt;Year&gt;1985&lt;/Year&gt;&lt;RecNum&gt;71&lt;/RecNum&gt;&lt;DisplayText&gt;Neumann and Macintyre (1985)&lt;/DisplayText&gt;&lt;record&gt;&lt;rec-number&gt;71&lt;/rec-number&gt;&lt;foreign-keys&gt;&lt;key app="EN" db-id="x5dasrs09vwsabepssyxweznptsx5t5avz9v" timestamp="0"&gt;71&lt;/key&gt;&lt;/foreign-keys&gt;&lt;ref-type name="Conference Proceedings"&gt;10&lt;/ref-type&gt;&lt;contributors&gt;&lt;authors&gt;&lt;author&gt;Neumann, A. C.&lt;/author&gt;&lt;author&gt;Macintyre, I. G.&lt;/author&gt;&lt;/authors&gt;&lt;secondary-authors&gt;&lt;author&gt;Gabrie, C.&lt;/author&gt;&lt;author&gt;Toffart, J. L.&lt;/author&gt;&lt;author&gt;Salvat, B.&lt;/author&gt;&lt;/secondary-authors&gt;&lt;/contributors&gt;&lt;titles&gt;&lt;title&gt;Reef Response of Sea Level Rise: Keep-Up, Catch-Up, or Give-up&lt;/title&gt;&lt;secondary-title&gt;Fifth International Coral Reef Congress Volume 3&lt;/secondary-title&gt;&lt;/titles&gt;&lt;pages&gt;105-110&lt;/pages&gt;&lt;volume&gt;3&lt;/volume&gt;&lt;dates&gt;&lt;year&gt;1985&lt;/year&gt;&lt;/dates&gt;&lt;label&gt;NeumannMacintyre_1985&lt;/label&gt;&lt;urls&gt;&lt;/urls&gt;&lt;custom3&gt;inproceedings&lt;/custom3&gt;&lt;/record&gt;&lt;/Cite&gt;&lt;/EndNote&gt;</w:instrText>
      </w:r>
      <w:r w:rsidR="002A5444" w:rsidRPr="00D26749">
        <w:fldChar w:fldCharType="separate"/>
      </w:r>
      <w:r w:rsidR="002A5444" w:rsidRPr="00D26749">
        <w:rPr>
          <w:noProof/>
        </w:rPr>
        <w:t>Neumann and Macintyre (1985)</w:t>
      </w:r>
      <w:r w:rsidR="002A5444" w:rsidRPr="00D26749">
        <w:fldChar w:fldCharType="end"/>
      </w:r>
      <w:r w:rsidRPr="00D26749">
        <w:t xml:space="preserve">, </w:t>
      </w:r>
      <w:r w:rsidR="00475906" w:rsidRPr="00D26749">
        <w:t xml:space="preserve">the landward </w:t>
      </w:r>
      <w:r w:rsidRPr="00D26749">
        <w:t xml:space="preserve">lagoons and </w:t>
      </w:r>
      <w:r w:rsidR="00475906" w:rsidRPr="00D26749">
        <w:t>palaeo-</w:t>
      </w:r>
      <w:r w:rsidRPr="00D26749">
        <w:t xml:space="preserve">estuaries ’shot their reefs in the back’. This is consistent with undated relict foraminifera tests found in Hydrographers Passage that are typical of turbid waters </w:t>
      </w:r>
      <w:r w:rsidR="004E355B" w:rsidRPr="00D26749">
        <w:t>(</w:t>
      </w:r>
      <w:r w:rsidR="006A0202" w:rsidRPr="00D26749">
        <w:fldChar w:fldCharType="begin"/>
      </w:r>
      <w:r w:rsidR="003E46A1">
        <w:instrText xml:space="preserve"> ADDIN EN.CITE &lt;EndNote&gt;&lt;Cite&gt;&lt;Author&gt;Renema&lt;/Author&gt;&lt;Year&gt;2013&lt;/Year&gt;&lt;RecNum&gt;83&lt;/RecNum&gt;&lt;DisplayText&gt;Uthicke and Nobes, 2008; Renema et al., 2013&lt;/DisplayText&gt;&lt;record&gt;&lt;rec-number&gt;83&lt;/rec-number&gt;&lt;foreign-keys&gt;&lt;key app="EN" db-id="x5dasrs09vwsabepssyxweznptsx5t5avz9v" timestamp="0"&gt;83&lt;/key&gt;&lt;/foreign-keys&gt;&lt;ref-type name="Journal Article"&gt;17&lt;/ref-type&gt;&lt;contributors&gt;&lt;authors&gt;&lt;author&gt;Renema, Willem&lt;/author&gt;&lt;author&gt;Beaman, R. J.&lt;/author&gt;&lt;author&gt;Webster, J. M.&lt;/author&gt;&lt;/authors&gt;&lt;/contributors&gt;&lt;titles&gt;&lt;title&gt;Mixing of relict and modern tests of Larger Benthic Foraminifera on the Great Barrier Reef shelf margin&lt;/title&gt;&lt;secondary-title&gt;Marine Micropaleontology&lt;/secondary-title&gt;&lt;/titles&gt;&lt;pages&gt;68-75&lt;/pages&gt;&lt;volume&gt;101&lt;/volume&gt;&lt;dates&gt;&lt;year&gt;2013&lt;/year&gt;&lt;/dates&gt;&lt;label&gt;Renema_2013&lt;/label&gt;&lt;urls&gt;&lt;/urls&gt;&lt;/record&gt;&lt;/Cite&gt;&lt;Cite&gt;&lt;Author&gt;Uthicke&lt;/Author&gt;&lt;Year&gt;2008&lt;/Year&gt;&lt;RecNum&gt;90&lt;/RecNum&gt;&lt;record&gt;&lt;rec-number&gt;90&lt;/rec-number&gt;&lt;foreign-keys&gt;&lt;key app="EN" db-id="x5dasrs09vwsabepssyxweznptsx5t5avz9v" timestamp="0"&gt;90&lt;/key&gt;&lt;/foreign-keys&gt;&lt;ref-type name="Journal Article"&gt;17&lt;/ref-type&gt;&lt;contributors&gt;&lt;authors&gt;&lt;author&gt;Uthicke, Sven&lt;/author&gt;&lt;author&gt;Nobes, Kristie&lt;/author&gt;&lt;/authors&gt;&lt;/contributors&gt;&lt;titles&gt;&lt;title&gt;Benthic Foraminifera as ecological indicators for water quality on the Great Barrier Reef&lt;/title&gt;&lt;secondary-title&gt;Estuarine Coastal and Shelf Science&lt;/secondary-title&gt;&lt;/titles&gt;&lt;pages&gt;763-773&lt;/pages&gt;&lt;volume&gt;78&lt;/volume&gt;&lt;number&gt;4&lt;/number&gt;&lt;dates&gt;&lt;year&gt;2008&lt;/year&gt;&lt;/dates&gt;&lt;isbn&gt;0272-7714&lt;/isbn&gt;&lt;label&gt;UthickeNobes_2008&lt;/label&gt;&lt;urls&gt;&lt;related-urls&gt;&lt;url&gt;&amp;lt;Go to ISI&amp;gt;://WOS:000257348100019&lt;/url&gt;&lt;/related-urls&gt;&lt;/urls&gt;&lt;/record&gt;&lt;/Cite&gt;&lt;/EndNote&gt;</w:instrText>
      </w:r>
      <w:r w:rsidR="006A0202" w:rsidRPr="00D26749">
        <w:fldChar w:fldCharType="separate"/>
      </w:r>
      <w:r w:rsidR="003E46A1">
        <w:rPr>
          <w:noProof/>
        </w:rPr>
        <w:t>Uthicke and Nobes, 2008; Renema et al., 2013</w:t>
      </w:r>
      <w:r w:rsidR="006A0202" w:rsidRPr="00D26749">
        <w:fldChar w:fldCharType="end"/>
      </w:r>
      <w:r w:rsidR="004E355B" w:rsidRPr="00D26749">
        <w:t>)</w:t>
      </w:r>
      <w:r w:rsidR="006A0202" w:rsidRPr="00D26749">
        <w:t>.</w:t>
      </w:r>
      <w:r w:rsidRPr="00D26749">
        <w:t xml:space="preserve"> </w:t>
      </w:r>
      <w:r w:rsidR="002A7806" w:rsidRPr="00D26749">
        <w:t>The coastline</w:t>
      </w:r>
      <w:r w:rsidR="009946DB" w:rsidRPr="00D26749">
        <w:t xml:space="preserve">, increasingly complex, </w:t>
      </w:r>
      <w:r w:rsidR="002A7806" w:rsidRPr="00D26749">
        <w:t xml:space="preserve"> evolved in synchrony with these changes: i</w:t>
      </w:r>
      <w:r w:rsidRPr="00D26749">
        <w:t xml:space="preserve">ncipient estuaries with </w:t>
      </w:r>
      <w:r w:rsidR="002A7806" w:rsidRPr="00D26749">
        <w:t xml:space="preserve">enlarging </w:t>
      </w:r>
      <w:r w:rsidRPr="00D26749">
        <w:t xml:space="preserve">mangrove forests </w:t>
      </w:r>
      <w:r w:rsidR="004E355B" w:rsidRPr="00D26749">
        <w:t>(</w:t>
      </w:r>
      <w:r w:rsidR="003255A6" w:rsidRPr="00D26749">
        <w:fldChar w:fldCharType="begin"/>
      </w:r>
      <w:r w:rsidR="009138DA">
        <w:instrText xml:space="preserve"> ADDIN EN.CITE &lt;EndNote&gt;&lt;Cite&gt;&lt;Author&gt;Grindrod&lt;/Author&gt;&lt;Year&gt;1999&lt;/Year&gt;&lt;RecNum&gt;38&lt;/RecNum&gt;&lt;DisplayText&gt;Grindrod et al., 1999; Moss et al., 2005&lt;/DisplayText&gt;&lt;record&gt;&lt;rec-number&gt;38&lt;/rec-number&gt;&lt;foreign-keys&gt;&lt;key app="EN" db-id="x5dasrs09vwsabepssyxweznptsx5t5avz9v" timestamp="0"&gt;38&lt;/key&gt;&lt;/foreign-keys&gt;&lt;ref-type name="Journal Article"&gt;17&lt;/ref-type&gt;&lt;contributors&gt;&lt;authors&gt;&lt;author&gt;Grindrod, J.&lt;/author&gt;&lt;author&gt;Moss, P.&lt;/author&gt;&lt;author&gt;Van der Kaars, S.&lt;/author&gt;&lt;/authors&gt;&lt;/contributors&gt;&lt;titles&gt;&lt;title&gt;Late Quaternary cycles of mangrove development and decline on the north Australian continental shelf&lt;/title&gt;&lt;secondary-title&gt;Journal of Quaternary Science&lt;/secondary-title&gt;&lt;/titles&gt;&lt;periodical&gt;&lt;full-title&gt;Journal of Quaternary Science&lt;/full-title&gt;&lt;/periodical&gt;&lt;pages&gt;465-470&lt;/pages&gt;&lt;volume&gt;14&lt;/volume&gt;&lt;number&gt;5&lt;/number&gt;&lt;dates&gt;&lt;year&gt;1999&lt;/year&gt;&lt;/dates&gt;&lt;isbn&gt;0267-8179&lt;/isbn&gt;&lt;label&gt;Grindrod_1999&lt;/label&gt;&lt;urls&gt;&lt;related-urls&gt;&lt;url&gt;&amp;lt;Go to ISI&amp;gt;://WOS:000082218500007&lt;/url&gt;&lt;/related-urls&gt;&lt;/urls&gt;&lt;/record&gt;&lt;/Cite&gt;&lt;Cite&gt;&lt;Author&gt;Moss&lt;/Author&gt;&lt;Year&gt;2005&lt;/Year&gt;&lt;RecNum&gt;68&lt;/RecNum&gt;&lt;record&gt;&lt;rec-number&gt;68&lt;/rec-number&gt;&lt;foreign-keys&gt;&lt;key app="EN" db-id="x5dasrs09vwsabepssyxweznptsx5t5avz9v" timestamp="0"&gt;68&lt;/key&gt;&lt;/foreign-keys&gt;&lt;ref-type name="Journal Article"&gt;17&lt;/ref-type&gt;&lt;contributors&gt;&lt;authors&gt;&lt;author&gt;Moss, P. T.&lt;/author&gt;&lt;author&gt;Kershaw, A. P.&lt;/author&gt;&lt;author&gt;Grindrod, J.&lt;/author&gt;&lt;/authors&gt;&lt;/contributors&gt;&lt;titles&gt;&lt;title&gt;Pollen transport and deposition in riverine and marine environments within the humid tropics of northeastern Australia&lt;/title&gt;&lt;secondary-title&gt;Review of Palaeobotany and Palynology&lt;/secondary-title&gt;&lt;/titles&gt;&lt;pages&gt;55-69&lt;/pages&gt;&lt;volume&gt;134&lt;/volume&gt;&lt;number&gt;1-2&lt;/number&gt;&lt;dates&gt;&lt;year&gt;2005&lt;/year&gt;&lt;/dates&gt;&lt;isbn&gt;0034-6667&lt;/isbn&gt;&lt;label&gt;Moss_2005&lt;/label&gt;&lt;urls&gt;&lt;related-urls&gt;&lt;url&gt;&amp;lt;Go to ISI&amp;gt;://WOS:000228155200003&lt;/url&gt;&lt;/related-urls&gt;&lt;/urls&gt;&lt;/record&gt;&lt;/Cite&gt;&lt;/EndNote&gt;</w:instrText>
      </w:r>
      <w:r w:rsidR="003255A6" w:rsidRPr="00D26749">
        <w:fldChar w:fldCharType="separate"/>
      </w:r>
      <w:r w:rsidR="004C77CB" w:rsidRPr="00D26749">
        <w:rPr>
          <w:noProof/>
        </w:rPr>
        <w:t>Grindrod et al., 1999; Moss et al., 2005</w:t>
      </w:r>
      <w:r w:rsidR="003255A6" w:rsidRPr="00D26749">
        <w:fldChar w:fldCharType="end"/>
      </w:r>
      <w:r w:rsidR="004E355B" w:rsidRPr="00D26749">
        <w:t>)</w:t>
      </w:r>
      <w:r w:rsidRPr="00D26749">
        <w:t xml:space="preserve"> and coastal lagoons were playing an important role as sediment sinks </w:t>
      </w:r>
      <w:r w:rsidR="004E355B" w:rsidRPr="00D26749">
        <w:t>(</w:t>
      </w:r>
      <w:r w:rsidR="003255A6" w:rsidRPr="00D26749">
        <w:fldChar w:fldCharType="begin">
          <w:fldData xml:space="preserve">PEVuZE5vdGU+PENpdGU+PEF1dGhvcj5FeXJlPC9BdXRob3I+PFllYXI+MTk5ODwvWWVhcj48UmVj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==
</w:fldData>
        </w:fldChar>
      </w:r>
      <w:r w:rsidR="00E50F0F">
        <w:instrText xml:space="preserve"> ADDIN EN.CITE </w:instrText>
      </w:r>
      <w:r w:rsidR="00E50F0F">
        <w:fldChar w:fldCharType="begin">
          <w:fldData xml:space="preserve">PEVuZE5vdGU+PENpdGU+PEF1dGhvcj5FeXJlPC9BdXRob3I+PFllYXI+MTk5ODwvWWVhcj48UmVj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==
</w:fldData>
        </w:fldChar>
      </w:r>
      <w:r w:rsidR="00E50F0F">
        <w:instrText xml:space="preserve"> ADDIN EN.CITE.DATA </w:instrText>
      </w:r>
      <w:r w:rsidR="00E50F0F">
        <w:fldChar w:fldCharType="end"/>
      </w:r>
      <w:r w:rsidR="003255A6" w:rsidRPr="00D26749">
        <w:fldChar w:fldCharType="separate"/>
      </w:r>
      <w:r w:rsidR="00E50F0F">
        <w:rPr>
          <w:noProof/>
        </w:rPr>
        <w:t>Meade, 1982; Wolanski, 1992; Eyre, 1998; Woolfe et al., 1998b</w:t>
      </w:r>
      <w:r w:rsidR="003255A6" w:rsidRPr="00D26749">
        <w:fldChar w:fldCharType="end"/>
      </w:r>
      <w:r w:rsidR="004E355B" w:rsidRPr="00D26749">
        <w:t>)</w:t>
      </w:r>
      <w:r w:rsidRPr="00D26749">
        <w:t xml:space="preserve"> mainly </w:t>
      </w:r>
      <w:r w:rsidR="00475906" w:rsidRPr="00D26749">
        <w:t>for</w:t>
      </w:r>
      <w:r w:rsidRPr="00D26749">
        <w:t xml:space="preserve"> coarse </w:t>
      </w:r>
      <w:r w:rsidR="00474BC8" w:rsidRPr="00D26749">
        <w:t>sediments</w:t>
      </w:r>
      <w:r w:rsidR="002A7806" w:rsidRPr="00D26749">
        <w:t xml:space="preserve">. </w:t>
      </w:r>
      <w:r w:rsidR="00EA5F81" w:rsidRPr="00D26749">
        <w:t>Under an increasing flooding rate, t</w:t>
      </w:r>
      <w:r w:rsidR="002A7806" w:rsidRPr="00D26749">
        <w:t xml:space="preserve">he seaward transport </w:t>
      </w:r>
      <w:r w:rsidRPr="00D26749">
        <w:t>of finer sediments</w:t>
      </w:r>
      <w:r w:rsidR="002A7806" w:rsidRPr="00D26749">
        <w:t xml:space="preserve"> was not necessarily deterred</w:t>
      </w:r>
      <w:r w:rsidR="00AB623B" w:rsidRPr="00D26749">
        <w:t>. N</w:t>
      </w:r>
      <w:r w:rsidR="00382A3A" w:rsidRPr="00D26749">
        <w:t xml:space="preserve">orthward transport, </w:t>
      </w:r>
      <w:r w:rsidR="00AB623B" w:rsidRPr="00D26749">
        <w:t xml:space="preserve">however, </w:t>
      </w:r>
      <w:r w:rsidR="00382A3A" w:rsidRPr="00D26749">
        <w:t xml:space="preserve">was </w:t>
      </w:r>
      <w:r w:rsidR="003255A6" w:rsidRPr="00D26749">
        <w:t>hindered by</w:t>
      </w:r>
      <w:r w:rsidR="00382A3A" w:rsidRPr="00D26749">
        <w:t xml:space="preserve"> </w:t>
      </w:r>
      <w:r w:rsidR="00660904" w:rsidRPr="00D26749">
        <w:t>newly formed</w:t>
      </w:r>
      <w:r w:rsidR="002A7806" w:rsidRPr="00D26749">
        <w:t xml:space="preserve"> </w:t>
      </w:r>
      <w:r w:rsidRPr="00D26749">
        <w:t xml:space="preserve">coastal </w:t>
      </w:r>
      <w:proofErr w:type="spellStart"/>
      <w:r w:rsidRPr="00D26749">
        <w:t>embayments</w:t>
      </w:r>
      <w:proofErr w:type="spellEnd"/>
      <w:r w:rsidRPr="00D26749">
        <w:t xml:space="preserve"> </w:t>
      </w:r>
      <w:r w:rsidR="004E355B" w:rsidRPr="00D26749">
        <w:t>(</w:t>
      </w:r>
      <w:r w:rsidR="003255A6" w:rsidRPr="00D26749">
        <w:fldChar w:fldCharType="begin"/>
      </w:r>
      <w:r w:rsidR="009C20A9" w:rsidRPr="00D26749">
        <w:instrText xml:space="preserve"> ADDIN EN.CITE &lt;EndNote&gt;&lt;Cite&gt;&lt;Author&gt;Lambeck&lt;/Author&gt;&lt;Year&gt;2000&lt;/Year&gt;&lt;RecNum&gt;56&lt;/RecNum&gt;&lt;DisplayText&gt;Lambeck and Woolfe, 2000&lt;/DisplayText&gt;&lt;record&gt;&lt;rec-number&gt;56&lt;/rec-number&gt;&lt;foreign-keys&gt;&lt;key app="EN" db-id="x5dasrs09vwsabepssyxweznptsx5t5avz9v" timestamp="0"&gt;56&lt;/key&gt;&lt;/foreign-keys&gt;&lt;ref-type name="Journal Article"&gt;17&lt;/ref-type&gt;&lt;contributors&gt;&lt;authors&gt;&lt;author&gt;Lambeck, A.&lt;/author&gt;&lt;author&gt;Woolfe, K. J.&lt;/author&gt;&lt;/authors&gt;&lt;/contributors&gt;&lt;titles&gt;&lt;title&gt;Composition and textural variability along the 10m isobath, Great Barrier Reef: evidence for pervasive northward sediment transport&lt;/title&gt;&lt;secondary-title&gt;Australian Journal of Earth Sciences&lt;/secondary-title&gt;&lt;/titles&gt;&lt;pages&gt;327-335&lt;/pages&gt;&lt;volume&gt;47&lt;/volume&gt;&lt;number&gt;2&lt;/number&gt;&lt;dates&gt;&lt;year&gt;2000&lt;/year&gt;&lt;/dates&gt;&lt;isbn&gt;0812-0099&lt;/isbn&gt;&lt;label&gt;LambeckWoolfe_2000&lt;/label&gt;&lt;urls&gt;&lt;related-urls&gt;&lt;url&gt;&amp;lt;Go to ISI&amp;gt;://WOS:000087108500012&lt;/url&gt;&lt;/related-urls&gt;&lt;/urls&gt;&lt;/record&gt;&lt;/Cite&gt;&lt;/EndNote&gt;</w:instrText>
      </w:r>
      <w:r w:rsidR="003255A6" w:rsidRPr="00D26749">
        <w:fldChar w:fldCharType="separate"/>
      </w:r>
      <w:r w:rsidR="004C77CB" w:rsidRPr="00D26749">
        <w:rPr>
          <w:noProof/>
        </w:rPr>
        <w:t>Lambeck and Woolfe, 2000</w:t>
      </w:r>
      <w:r w:rsidR="003255A6" w:rsidRPr="00D26749">
        <w:fldChar w:fldCharType="end"/>
      </w:r>
      <w:r w:rsidR="004E355B" w:rsidRPr="00D26749">
        <w:t>)</w:t>
      </w:r>
      <w:r w:rsidRPr="00D26749">
        <w:t xml:space="preserve">. The slope </w:t>
      </w:r>
      <w:r w:rsidR="00AB623B" w:rsidRPr="00D26749">
        <w:t xml:space="preserve">did </w:t>
      </w:r>
      <w:r w:rsidRPr="00D26749">
        <w:t xml:space="preserve">not </w:t>
      </w:r>
      <w:r w:rsidR="00FF5FAB" w:rsidRPr="00D26749">
        <w:t xml:space="preserve">see </w:t>
      </w:r>
      <w:r w:rsidRPr="00D26749">
        <w:t xml:space="preserve">high mass accumulation rates </w:t>
      </w:r>
      <w:r w:rsidR="00BC59DF" w:rsidRPr="00D26749">
        <w:t>between 1</w:t>
      </w:r>
      <w:ins w:id="1194" w:author="Gus Hinestrosa" w:date="2018-09-16T17:23:00Z">
        <w:r w:rsidR="006E69B2" w:rsidRPr="00147064">
          <w:rPr>
            <w:rPrChange w:id="1195" w:author="Gus Hinestrosa" w:date="2018-09-16T19:35:00Z">
              <w:rPr>
                <w:highlight w:val="yellow"/>
              </w:rPr>
            </w:rPrChange>
          </w:rPr>
          <w:t>4</w:t>
        </w:r>
      </w:ins>
      <w:del w:id="1196" w:author="Gus Hinestrosa" w:date="2018-09-16T17:23:00Z">
        <w:r w:rsidR="00BC59DF" w:rsidRPr="00147064" w:rsidDel="006E69B2">
          <w:delText>5</w:delText>
        </w:r>
      </w:del>
      <w:r w:rsidR="00BC59DF" w:rsidRPr="00D26749">
        <w:t>–1</w:t>
      </w:r>
      <w:ins w:id="1197" w:author="Gus Hinestrosa" w:date="2018-09-16T17:23:00Z">
        <w:r w:rsidR="006E69B2" w:rsidRPr="00147064">
          <w:rPr>
            <w:rPrChange w:id="1198" w:author="Gus Hinestrosa" w:date="2018-09-16T19:35:00Z">
              <w:rPr>
                <w:highlight w:val="yellow"/>
              </w:rPr>
            </w:rPrChange>
          </w:rPr>
          <w:t>2</w:t>
        </w:r>
      </w:ins>
      <w:del w:id="1199" w:author="Gus Hinestrosa" w:date="2018-09-16T17:23:00Z">
        <w:r w:rsidR="00BC59DF" w:rsidRPr="00147064" w:rsidDel="006E69B2">
          <w:delText>3</w:delText>
        </w:r>
      </w:del>
      <w:r w:rsidR="00BC59DF" w:rsidRPr="00D26749">
        <w:t xml:space="preserve"> </w:t>
      </w:r>
      <w:proofErr w:type="spellStart"/>
      <w:r w:rsidR="00BC59DF" w:rsidRPr="00D26749">
        <w:t>ka</w:t>
      </w:r>
      <w:proofErr w:type="spellEnd"/>
      <w:r w:rsidR="00BC59DF" w:rsidRPr="00D26749">
        <w:t xml:space="preserve"> BP</w:t>
      </w:r>
      <w:r w:rsidR="0068182C" w:rsidRPr="00D26749">
        <w:t>,</w:t>
      </w:r>
      <w:r w:rsidR="00416797" w:rsidRPr="00D26749">
        <w:t xml:space="preserve"> but</w:t>
      </w:r>
      <w:r w:rsidR="0068182C" w:rsidRPr="00D26749">
        <w:t xml:space="preserve"> </w:t>
      </w:r>
      <w:r w:rsidR="00B36C6F" w:rsidRPr="00D26749">
        <w:t xml:space="preserve">the sediment flux </w:t>
      </w:r>
      <w:r w:rsidR="00416797" w:rsidRPr="00D26749">
        <w:t>was on an increasing trend. Sign</w:t>
      </w:r>
      <w:r w:rsidR="001C6F4E" w:rsidRPr="00D26749">
        <w:t>s</w:t>
      </w:r>
      <w:r w:rsidR="00416797" w:rsidRPr="00D26749">
        <w:t xml:space="preserve"> of this </w:t>
      </w:r>
      <w:r w:rsidR="001C6F4E" w:rsidRPr="00D26749">
        <w:t xml:space="preserve">trend </w:t>
      </w:r>
      <w:r w:rsidR="00416797" w:rsidRPr="00D26749">
        <w:t xml:space="preserve">is </w:t>
      </w:r>
      <w:r w:rsidR="0068182C" w:rsidRPr="00D26749">
        <w:t>the</w:t>
      </w:r>
      <w:r w:rsidR="00416797" w:rsidRPr="00D26749">
        <w:t xml:space="preserve"> end of</w:t>
      </w:r>
      <w:r w:rsidR="0068182C" w:rsidRPr="00D26749">
        <w:t xml:space="preserve"> deposition of the condensed section </w:t>
      </w:r>
      <w:ins w:id="1200" w:author="Gus Hinestrosa" w:date="2018-09-16T17:24:00Z">
        <w:r w:rsidR="006E69B2" w:rsidRPr="00D26749">
          <w:t xml:space="preserve">before this time window </w:t>
        </w:r>
      </w:ins>
      <w:r w:rsidR="0068182C" w:rsidRPr="00D26749">
        <w:t>(</w:t>
      </w:r>
      <w:r w:rsidRPr="00D26749">
        <w:t>boreholes ODP 820 and PC16</w:t>
      </w:r>
      <w:r w:rsidR="0068182C" w:rsidRPr="00D26749">
        <w:t>;</w:t>
      </w:r>
      <w:r w:rsidRPr="00D26749">
        <w:t xml:space="preserve"> </w:t>
      </w:r>
      <w:r w:rsidR="000F3B65" w:rsidRPr="00D26749">
        <w:fldChar w:fldCharType="begin"/>
      </w:r>
      <w:r w:rsidR="009C20A9" w:rsidRPr="00D26749">
        <w:instrText xml:space="preserve"> ADDIN EN.CITE &lt;EndNote&gt;&lt;Cite&gt;&lt;Author&gt;Dunbar&lt;/Author&gt;&lt;Year&gt;2000&lt;/Year&gt;&lt;RecNum&gt;30&lt;/RecNum&gt;&lt;DisplayText&gt;Dunbar et al., 2000&lt;/DisplayText&gt;&lt;record&gt;&lt;rec-number&gt;30&lt;/rec-number&gt;&lt;foreign-keys&gt;&lt;key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</w:r>
      <w:r w:rsidR="000F3B65" w:rsidRPr="00D26749">
        <w:fldChar w:fldCharType="separate"/>
      </w:r>
      <w:r w:rsidR="004E355B" w:rsidRPr="00D26749">
        <w:rPr>
          <w:noProof/>
        </w:rPr>
        <w:t>Dunbar et al., 2000</w:t>
      </w:r>
      <w:r w:rsidR="000F3B65" w:rsidRPr="00D26749">
        <w:fldChar w:fldCharType="end"/>
      </w:r>
      <w:r w:rsidR="004E355B" w:rsidRPr="00D26749">
        <w:t>)</w:t>
      </w:r>
      <w:r w:rsidRPr="00D26749">
        <w:t xml:space="preserve"> and the </w:t>
      </w:r>
      <w:r w:rsidR="00416797" w:rsidRPr="00D26749">
        <w:t xml:space="preserve">increase of the </w:t>
      </w:r>
      <w:r w:rsidRPr="00D26749">
        <w:t xml:space="preserve">mangrove pollen abundance </w:t>
      </w:r>
      <w:r w:rsidR="0068182C" w:rsidRPr="00D26749">
        <w:t>(</w:t>
      </w:r>
      <w:r w:rsidR="00BC59DF" w:rsidRPr="00D26749">
        <w:t>ODP 820</w:t>
      </w:r>
      <w:r w:rsidR="0068182C" w:rsidRPr="00D26749">
        <w:t xml:space="preserve">; </w:t>
      </w:r>
      <w:r w:rsidR="0068182C" w:rsidRPr="00D26749">
        <w:fldChar w:fldCharType="begin"/>
      </w:r>
      <w:r w:rsidR="00415EF3">
        <w:instrText xml:space="preserve"> ADDIN EN.CITE &lt;EndNote&gt;&lt;Cite&gt;&lt;Author&gt;Moss&lt;/Author&gt;&lt;Year&gt;2000&lt;/Year&gt;&lt;RecNum&gt;69&lt;/RecNum&gt;&lt;DisplayText&gt;Moss and Kershaw, 2000&lt;/DisplayText&gt;&lt;record&gt;&lt;rec-number&gt;69&lt;/rec-number&gt;&lt;foreign-keys&gt;&lt;key app="EN" db-id="x5dasrs09vwsabepssyxweznptsx5t5avz9v" timestamp="0"&gt;69&lt;/key&gt;&lt;/foreign-keys&gt;&lt;ref-type name="Journal Article"&gt;17&lt;/ref-type&gt;&lt;contributors&gt;&lt;authors&gt;&lt;author&gt;Moss, Patrick T.&lt;/author&gt;&lt;author&gt;Kershaw, Peter A.&lt;/author&gt;&lt;/authors&gt;&lt;/contributors&gt;&lt;titles&gt;&lt;title&gt;The last glacial cycle from the humid tropics of northeastern Australia: comparison of a terrestrial and a marine record&lt;/title&gt;&lt;secondary-title&gt;Palaeogeography, Palaeoclimatology, Palaeoecology&lt;/secondary-title&gt;&lt;/titles&gt;&lt;periodical&gt;&lt;full-title&gt;Palaeogeography, Palaeoclimatology, Palaeoecology&lt;/full-title&gt;&lt;/periodical&gt;&lt;pages&gt;155-176&lt;/pages&gt;&lt;volume&gt;155&lt;/volume&gt;&lt;number&gt;1–2&lt;/number&gt;&lt;dates&gt;&lt;year&gt;2000&lt;/year&gt;&lt;/dates&gt;&lt;isbn&gt;0031-0182&lt;/isbn&gt;&lt;label&gt;MossKershaw_2000&lt;/label&gt;&lt;urls&gt;&lt;related-urls&gt;&lt;url&gt;http://www.sciencedirect.com/science/article/pii/S0031018299000991&lt;/url&gt;&lt;/related-urls&gt;&lt;/urls&gt;&lt;/record&gt;&lt;/Cite&gt;&lt;/EndNote&gt;</w:instrText>
      </w:r>
      <w:r w:rsidR="0068182C" w:rsidRPr="00D26749">
        <w:fldChar w:fldCharType="separate"/>
      </w:r>
      <w:r w:rsidR="004E355B" w:rsidRPr="00D26749">
        <w:rPr>
          <w:noProof/>
        </w:rPr>
        <w:t>Moss and Kershaw, 2000</w:t>
      </w:r>
      <w:r w:rsidR="0068182C" w:rsidRPr="00D26749">
        <w:fldChar w:fldCharType="end"/>
      </w:r>
      <w:r w:rsidRPr="00D26749">
        <w:t>)</w:t>
      </w:r>
      <w:r w:rsidR="00CD241C" w:rsidRPr="00D26749">
        <w:t xml:space="preserve">. </w:t>
      </w:r>
      <w:r w:rsidRPr="00D26749">
        <w:t xml:space="preserve">This </w:t>
      </w:r>
      <w:r w:rsidR="001C6F4E" w:rsidRPr="00D26749">
        <w:t xml:space="preserve">trend </w:t>
      </w:r>
      <w:r w:rsidRPr="00D26749">
        <w:t xml:space="preserve">is also supported by the higher values of </w:t>
      </w:r>
      <w:r w:rsidR="00475906" w:rsidRPr="00D26749">
        <w:t>gamma rays</w:t>
      </w:r>
      <w:r w:rsidRPr="00D26749">
        <w:t xml:space="preserve"> recorded in the IODP Exp. 325 boreholes</w:t>
      </w:r>
      <w:r w:rsidR="00EA5F81" w:rsidRPr="00D26749">
        <w:t xml:space="preserve"> </w:t>
      </w:r>
      <w:del w:id="1201" w:author="Gus Hinestrosa" w:date="2018-09-19T11:58:00Z">
        <w:r w:rsidR="00EA5F81" w:rsidRPr="00D26749" w:rsidDel="002D7E89">
          <w:delText>(</w:delText>
        </w:r>
      </w:del>
      <w:ins w:id="1202" w:author="Gus Hinestrosa" w:date="2018-09-19T11:58:00Z">
        <w:r w:rsidR="002D7E89">
          <w:t>(</w:t>
        </w:r>
        <w:r w:rsidR="002D7E89">
          <w:fldChar w:fldCharType="begin"/>
        </w:r>
        <w:r w:rsidR="002D7E89">
          <w:instrText xml:space="preserve"> REF _Ref525121368 \h </w:instrText>
        </w:r>
        <w:r w:rsidR="002D7E89">
          <w:fldChar w:fldCharType="separate"/>
        </w:r>
      </w:ins>
      <w:ins w:id="1203" w:author="Gus Hinestrosa" w:date="2018-09-17T16:16:00Z">
        <w:r w:rsidR="002D7E89" w:rsidRPr="00F92245">
          <w:t xml:space="preserve">Figure </w:t>
        </w:r>
      </w:ins>
      <w:r w:rsidR="002D7E89">
        <w:rPr>
          <w:noProof/>
        </w:rPr>
        <w:t>4</w:t>
      </w:r>
      <w:ins w:id="1204" w:author="Gus Hinestrosa" w:date="2018-09-19T11:58:00Z">
        <w:r w:rsidR="002D7E89">
          <w:fldChar w:fldCharType="end"/>
        </w:r>
        <w:r w:rsidR="002D7E89">
          <w:t>-C</w:t>
        </w:r>
        <w:r w:rsidR="002D7E89" w:rsidRPr="00D26749">
          <w:t>)</w:t>
        </w:r>
      </w:ins>
      <w:del w:id="1205" w:author="Gus Hinestrosa" w:date="2018-09-16T17:24:00Z">
        <w:r w:rsidR="00891461" w:rsidRPr="00D26749" w:rsidDel="006E69B2">
          <w:fldChar w:fldCharType="begin"/>
        </w:r>
        <w:r w:rsidR="00891461" w:rsidRPr="00D26749" w:rsidDel="006E69B2">
          <w:delInstrText xml:space="preserve"> REF _Ref495155126 </w:delInstrText>
        </w:r>
      </w:del>
      <w:r w:rsidR="00147064">
        <w:instrText xml:space="preserve"> \* MERGEFORMAT </w:instrText>
      </w:r>
      <w:del w:id="1206" w:author="Gus Hinestrosa" w:date="2018-09-16T17:24:00Z">
        <w:r w:rsidR="00891461" w:rsidRPr="00D26749" w:rsidDel="006E69B2">
          <w:fldChar w:fldCharType="separate"/>
        </w:r>
      </w:del>
      <w:del w:id="1207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del w:id="1208" w:author="Gus Hinestrosa" w:date="2018-09-16T17:24:00Z">
        <w:r w:rsidR="00891461" w:rsidRPr="00D26749" w:rsidDel="006E69B2">
          <w:rPr>
            <w:noProof/>
          </w:rPr>
          <w:fldChar w:fldCharType="end"/>
        </w:r>
        <w:r w:rsidR="00EA5F81" w:rsidRPr="00D26749" w:rsidDel="006E69B2">
          <w:delText>-I</w:delText>
        </w:r>
      </w:del>
      <w:del w:id="1209" w:author="Gus Hinestrosa" w:date="2018-09-19T11:58:00Z">
        <w:r w:rsidR="00EA5F81" w:rsidRPr="00D26749" w:rsidDel="002D7E89">
          <w:delText>)</w:delText>
        </w:r>
      </w:del>
      <w:r w:rsidRPr="00D26749">
        <w:t>, which despite uncertainties in depth-to-age conversions (supplementary data)</w:t>
      </w:r>
      <w:r w:rsidR="001C6F4E" w:rsidRPr="00D26749">
        <w:t>,</w:t>
      </w:r>
      <w:r w:rsidRPr="00D26749">
        <w:t xml:space="preserve"> suggest terrigenous influence on the postglacial reefs at this time (M0031A, M0036A; </w:t>
      </w:r>
      <w:r w:rsidR="000F3B65" w:rsidRPr="00D26749">
        <w:fldChar w:fldCharType="begin"/>
      </w:r>
      <w:r w:rsidR="003E46A1">
        <w:instrText xml:space="preserve"> ADDIN EN.CITE &lt;EndNote&gt;&lt;Cite&gt;&lt;Author&gt;Webster&lt;/Author&gt;&lt;Year&gt;2011&lt;/Year&gt;&lt;RecNum&gt;94&lt;/RecNum&gt;&lt;DisplayText&gt;Webster et al., 2011; Webster et al., 2018&lt;/DisplayText&gt;&lt;record&gt;&lt;rec-number&gt;94&lt;/rec-number&gt;&lt;foreign-keys&gt;&lt;key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Cite&gt;&lt;Author&gt;Webster&lt;/Author&gt;&lt;Year&gt;2018&lt;/Year&gt;&lt;RecNum&gt;124&lt;/RecNum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0F3B65" w:rsidRPr="00D26749">
        <w:fldChar w:fldCharType="separate"/>
      </w:r>
      <w:r w:rsidR="003E46A1">
        <w:rPr>
          <w:noProof/>
        </w:rPr>
        <w:t>Webster et al., 2011; Webster et al., 2018</w:t>
      </w:r>
      <w:r w:rsidR="000F3B65" w:rsidRPr="00D26749">
        <w:fldChar w:fldCharType="end"/>
      </w:r>
      <w:r w:rsidR="00EA5F81" w:rsidRPr="00D26749">
        <w:t>)</w:t>
      </w:r>
      <w:r w:rsidR="000F3B65" w:rsidRPr="00D26749">
        <w:t>.</w:t>
      </w:r>
      <w:r w:rsidRPr="00D26749">
        <w:t xml:space="preserve"> </w:t>
      </w:r>
    </w:p>
    <w:p w14:paraId="7ACF4548" w14:textId="07DE3448" w:rsidR="007F06CC" w:rsidRPr="00D26749" w:rsidDel="00785010" w:rsidRDefault="004C5D9B">
      <w:pPr>
        <w:spacing w:before="180" w:after="180" w:line="480" w:lineRule="auto"/>
        <w:rPr>
          <w:del w:id="1210" w:author="Gus Hinestrosa" w:date="2018-09-16T17:32:00Z"/>
        </w:rPr>
      </w:pPr>
      <w:r w:rsidRPr="00D26749">
        <w:t xml:space="preserve">The </w:t>
      </w:r>
      <w:r w:rsidR="001B590D" w:rsidRPr="00D26749">
        <w:t xml:space="preserve">shelf-edge reefs </w:t>
      </w:r>
      <w:r w:rsidRPr="00D26749">
        <w:t>could not keep up with the changes occurring during the mid-postglacial (40–20 m, 10</w:t>
      </w:r>
      <w:del w:id="1211" w:author="Gus Hinestrosa" w:date="2018-09-16T17:25:00Z">
        <w:r w:rsidRPr="00D26749" w:rsidDel="002D28E4">
          <w:delText>.5</w:delText>
        </w:r>
      </w:del>
      <w:r w:rsidR="001B590D" w:rsidRPr="00D26749">
        <w:t>–</w:t>
      </w:r>
      <w:r w:rsidRPr="00D26749">
        <w:t xml:space="preserve">9 </w:t>
      </w:r>
      <w:proofErr w:type="spellStart"/>
      <w:r w:rsidRPr="00D26749">
        <w:t>ka</w:t>
      </w:r>
      <w:proofErr w:type="spellEnd"/>
      <w:r w:rsidRPr="00D26749">
        <w:t xml:space="preserve"> BP)</w:t>
      </w:r>
      <w:ins w:id="1212" w:author="Gus Hinestrosa" w:date="2018-09-16T17:31:00Z">
        <w:r w:rsidR="00785010" w:rsidRPr="00D26749">
          <w:t xml:space="preserve">, which </w:t>
        </w:r>
      </w:ins>
      <w:del w:id="1213" w:author="Gus Hinestrosa" w:date="2018-09-16T17:31:00Z">
        <w:r w:rsidR="000F3B65" w:rsidRPr="00D26749" w:rsidDel="00785010">
          <w:delText>. Their demise</w:delText>
        </w:r>
        <w:r w:rsidRPr="00D26749" w:rsidDel="00785010">
          <w:delText xml:space="preserve"> </w:delText>
        </w:r>
      </w:del>
      <w:r w:rsidR="00376E31" w:rsidRPr="00D26749">
        <w:t>preceded</w:t>
      </w:r>
      <w:r w:rsidRPr="00D26749">
        <w:t xml:space="preserve"> the turn-on of the </w:t>
      </w:r>
      <w:r w:rsidR="00376E31" w:rsidRPr="00D26749">
        <w:t xml:space="preserve">Holocene </w:t>
      </w:r>
      <w:r w:rsidR="001C6F4E" w:rsidRPr="00D26749">
        <w:t xml:space="preserve">reefs </w:t>
      </w:r>
      <w:ins w:id="1214" w:author="Gus Hinestrosa" w:date="2018-09-16T17:32:00Z">
        <w:r w:rsidR="00785010" w:rsidRPr="00D26749">
          <w:t xml:space="preserve">of the modern GBR </w:t>
        </w:r>
      </w:ins>
      <w:r w:rsidR="008F2242" w:rsidRPr="00D26749">
        <w:t xml:space="preserve">to </w:t>
      </w:r>
      <w:r w:rsidRPr="00D26749">
        <w:t>landward.</w:t>
      </w:r>
      <w:ins w:id="1215" w:author="Gus Hinestrosa" w:date="2018-09-16T17:32:00Z">
        <w:r w:rsidR="00785010" w:rsidRPr="00D26749">
          <w:t xml:space="preserve"> </w:t>
        </w:r>
      </w:ins>
    </w:p>
    <w:p w14:paraId="2213FE4A" w14:textId="6EDEC025" w:rsidR="00DD0590" w:rsidRPr="00D26749" w:rsidRDefault="00066EF4">
      <w:pPr>
        <w:spacing w:before="180" w:after="180" w:line="480" w:lineRule="auto"/>
      </w:pPr>
      <w:r w:rsidRPr="00D26749">
        <w:t xml:space="preserve">During this </w:t>
      </w:r>
      <w:r w:rsidR="0062292C" w:rsidRPr="00D26749">
        <w:t xml:space="preserve">mid-postglacial </w:t>
      </w:r>
      <w:r w:rsidRPr="00D26749">
        <w:t>period, at least</w:t>
      </w:r>
      <w:r w:rsidR="004C5D9B" w:rsidRPr="00D26749">
        <w:t xml:space="preserve"> </w:t>
      </w:r>
      <w:r w:rsidRPr="00D26749">
        <w:t xml:space="preserve">50% of the shelf was flooded and the </w:t>
      </w:r>
      <w:r w:rsidR="004C5D9B" w:rsidRPr="00D26749">
        <w:t>coastline was</w:t>
      </w:r>
      <w:r w:rsidR="0062292C" w:rsidRPr="00D26749">
        <w:t xml:space="preserve"> now</w:t>
      </w:r>
      <w:r w:rsidR="004C5D9B" w:rsidRPr="00D26749">
        <w:t xml:space="preserve"> </w:t>
      </w:r>
      <w:r w:rsidR="00F06F91" w:rsidRPr="00D26749">
        <w:t>far</w:t>
      </w:r>
      <w:r w:rsidR="004C5D9B" w:rsidRPr="00D26749">
        <w:t xml:space="preserve"> from the </w:t>
      </w:r>
      <w:r w:rsidR="007F06CC" w:rsidRPr="00D26749">
        <w:t>shelf</w:t>
      </w:r>
      <w:r w:rsidR="0062292C" w:rsidRPr="00D26749">
        <w:t>-edge</w:t>
      </w:r>
      <w:r w:rsidRPr="00D26749">
        <w:t>. T</w:t>
      </w:r>
      <w:r w:rsidR="004C5D9B" w:rsidRPr="00D26749">
        <w:t xml:space="preserve">he </w:t>
      </w:r>
      <w:proofErr w:type="spellStart"/>
      <w:r w:rsidR="00DD0590" w:rsidRPr="00D26749">
        <w:t>embayments</w:t>
      </w:r>
      <w:proofErr w:type="spellEnd"/>
      <w:r w:rsidR="004C5D9B" w:rsidRPr="00D26749">
        <w:t xml:space="preserve"> were </w:t>
      </w:r>
      <w:r w:rsidR="00DD0590" w:rsidRPr="00D26749">
        <w:t>either</w:t>
      </w:r>
      <w:r w:rsidR="004C5D9B" w:rsidRPr="00D26749">
        <w:t xml:space="preserve"> effective</w:t>
      </w:r>
      <w:r w:rsidR="00DD0590" w:rsidRPr="00D26749">
        <w:t xml:space="preserve"> traps </w:t>
      </w:r>
      <w:r w:rsidR="007F06CC" w:rsidRPr="00D26749">
        <w:lastRenderedPageBreak/>
        <w:t>(</w:t>
      </w:r>
      <w:r w:rsidR="0030274A" w:rsidRPr="00D26749">
        <w:t xml:space="preserve">deepened lagoons or </w:t>
      </w:r>
      <w:r w:rsidR="007F06CC" w:rsidRPr="00D26749">
        <w:t xml:space="preserve">estuaries with mangrove forests) </w:t>
      </w:r>
      <w:r w:rsidR="00DD0590" w:rsidRPr="00D26749">
        <w:t xml:space="preserve">or </w:t>
      </w:r>
      <w:r w:rsidR="00C52896" w:rsidRPr="00D26749">
        <w:t xml:space="preserve">estuarine </w:t>
      </w:r>
      <w:r w:rsidR="00DD0590" w:rsidRPr="00D26749">
        <w:t>conduits for off-shelf transport</w:t>
      </w:r>
      <w:r w:rsidR="004C5D9B" w:rsidRPr="00D26749">
        <w:t>, as inferred from the coastal complexity</w:t>
      </w:r>
      <w:r w:rsidR="007F06CC" w:rsidRPr="00D26749">
        <w:t xml:space="preserve"> and </w:t>
      </w:r>
      <w:r w:rsidR="00DD0590" w:rsidRPr="00D26749">
        <w:t>drainage patterns</w:t>
      </w:r>
      <w:r w:rsidR="004C5D9B" w:rsidRPr="00D26749">
        <w:t xml:space="preserve">. Moreover, </w:t>
      </w:r>
      <w:r w:rsidR="00041C3F" w:rsidRPr="00D26749">
        <w:t xml:space="preserve">with </w:t>
      </w:r>
      <w:r w:rsidR="004C5D9B" w:rsidRPr="00D26749">
        <w:t xml:space="preserve">the deepening of </w:t>
      </w:r>
      <w:r w:rsidR="0030274A" w:rsidRPr="00D26749">
        <w:t>coastal waters</w:t>
      </w:r>
      <w:r w:rsidR="00041C3F" w:rsidRPr="00D26749">
        <w:t xml:space="preserve">, </w:t>
      </w:r>
      <w:r w:rsidR="0030274A" w:rsidRPr="00D26749">
        <w:t xml:space="preserve">resuspension of the bottom sediments became </w:t>
      </w:r>
      <w:r w:rsidR="004C5D9B" w:rsidRPr="00D26749">
        <w:t>more dependent on high-energy events</w:t>
      </w:r>
      <w:r w:rsidR="00453FBB" w:rsidRPr="00D26749">
        <w:t xml:space="preserve">, </w:t>
      </w:r>
      <w:r w:rsidR="0030274A" w:rsidRPr="00D26749">
        <w:t xml:space="preserve">and the </w:t>
      </w:r>
      <w:r w:rsidR="004C5D9B" w:rsidRPr="00D26749">
        <w:t xml:space="preserve">riverine plumes </w:t>
      </w:r>
      <w:r w:rsidR="0030274A" w:rsidRPr="00D26749">
        <w:t xml:space="preserve">had </w:t>
      </w:r>
      <w:r w:rsidR="004C5D9B" w:rsidRPr="00D26749">
        <w:t xml:space="preserve">to </w:t>
      </w:r>
      <w:r w:rsidR="0030274A" w:rsidRPr="00D26749">
        <w:t>be much larger to affect shelf</w:t>
      </w:r>
      <w:del w:id="1216" w:author="Gus Hinestrosa" w:date="2018-09-08T20:56:00Z">
        <w:r w:rsidR="0030274A" w:rsidRPr="00D26749" w:rsidDel="004141D9">
          <w:delText>-edge</w:delText>
        </w:r>
      </w:del>
      <w:ins w:id="1217" w:author="Gus Hinestrosa" w:date="2018-09-08T20:56:00Z">
        <w:r w:rsidR="004141D9" w:rsidRPr="00D26749">
          <w:t xml:space="preserve"> margin</w:t>
        </w:r>
      </w:ins>
      <w:r w:rsidR="0030274A" w:rsidRPr="00D26749">
        <w:t xml:space="preserve"> waters</w:t>
      </w:r>
      <w:r w:rsidR="004C5D9B" w:rsidRPr="00D26749">
        <w:t xml:space="preserve"> </w:t>
      </w:r>
      <w:r w:rsidR="004E355B" w:rsidRPr="00D26749">
        <w:t>(</w:t>
      </w:r>
      <w:r w:rsidR="00AF10A3" w:rsidRPr="00D26749">
        <w:fldChar w:fldCharType="begin"/>
      </w:r>
      <w:r w:rsidR="003E46A1">
        <w:instrText xml:space="preserve"> ADDIN EN.CITE &lt;EndNote&gt;&lt;Cite&gt;&lt;Author&gt;Devlin&lt;/Author&gt;&lt;Year&gt;2001&lt;/Year&gt;&lt;RecNum&gt;28&lt;/RecNum&gt;&lt;DisplayText&gt;Wolanski and Spagnol, 2000; Devlin et al., 2001&lt;/DisplayText&gt;&lt;record&gt;&lt;rec-number&gt;28&lt;/rec-number&gt;&lt;foreign-keys&gt;&lt;key app="EN" db-id="x5dasrs09vwsabepssyxweznptsx5t5avz9v" timestamp="0"&gt;28&lt;/key&gt;&lt;/foreign-keys&gt;&lt;ref-type name="Book"&gt;6&lt;/ref-type&gt;&lt;contributors&gt;&lt;authors&gt;&lt;author&gt;Devlin, Michelle&lt;/author&gt;&lt;author&gt;Waterhouse, Jane&lt;/author&gt;&lt;author&gt;Taylor, Jeremy&lt;/author&gt;&lt;author&gt;Brodie, J. E.&lt;/author&gt;&lt;/authors&gt;&lt;/contributors&gt;&lt;titles&gt;&lt;title&gt;Flood plumes in the Great Barrier Reef: spatial and temporal patterns in composition and distribution&lt;/title&gt;&lt;/titles&gt;&lt;dates&gt;&lt;year&gt;2001&lt;/year&gt;&lt;/dates&gt;&lt;publisher&gt;Great Barrier Reef Marine Park Authority&lt;/publisher&gt;&lt;isbn&gt;0642230978&lt;/isbn&gt;&lt;label&gt;Devlin_2001&lt;/label&gt;&lt;urls&gt;&lt;/urls&gt;&lt;custom3&gt;book&lt;/custom3&gt;&lt;/record&gt;&lt;/Cite&gt;&lt;Cite&gt;&lt;Author&gt;Wolanski&lt;/Author&gt;&lt;Year&gt;2000&lt;/Year&gt;&lt;RecNum&gt;100&lt;/RecNum&gt;&lt;record&gt;&lt;rec-number&gt;100&lt;/rec-number&gt;&lt;foreign-keys&gt;&lt;key app="EN" db-id="x5dasrs09vwsabepssyxweznptsx5t5avz9v" timestamp="0"&gt;100&lt;/key&gt;&lt;/foreign-keys&gt;&lt;ref-type name="Journal Article"&gt;17&lt;/ref-type&gt;&lt;contributors&gt;&lt;authors&gt;&lt;author&gt;Wolanski, Eric&lt;/author&gt;&lt;author&gt;Spagnol, Simon&lt;/author&gt;&lt;/authors&gt;&lt;/contributors&gt;&lt;titles&gt;&lt;title&gt;Pollution by mud of Great Barrier Reef coastal waters&lt;/title&gt;&lt;secondary-title&gt;Journal of Coastal Research&lt;/secondary-title&gt;&lt;/titles&gt;&lt;pages&gt;1151-1156&lt;/pages&gt;&lt;dates&gt;&lt;year&gt;2000&lt;/year&gt;&lt;/dates&gt;&lt;isbn&gt;0749-0208&lt;/isbn&gt;&lt;label&gt;WolanskiSpagnol_2000&lt;/label&gt;&lt;urls&gt;&lt;/urls&gt;&lt;/record&gt;&lt;/Cite&gt;&lt;/EndNote&gt;</w:instrText>
      </w:r>
      <w:r w:rsidR="00AF10A3" w:rsidRPr="00D26749">
        <w:fldChar w:fldCharType="separate"/>
      </w:r>
      <w:r w:rsidR="003E46A1">
        <w:rPr>
          <w:noProof/>
        </w:rPr>
        <w:t>Wolanski and Spagnol, 2000; Devlin et al., 2001</w:t>
      </w:r>
      <w:r w:rsidR="00AF10A3" w:rsidRPr="00D26749">
        <w:fldChar w:fldCharType="end"/>
      </w:r>
      <w:r w:rsidR="004E355B" w:rsidRPr="00D26749">
        <w:t>)</w:t>
      </w:r>
      <w:r w:rsidR="004C5D9B" w:rsidRPr="00D26749">
        <w:t>.</w:t>
      </w:r>
      <w:r w:rsidR="00453FBB" w:rsidRPr="00D26749">
        <w:t xml:space="preserve"> </w:t>
      </w:r>
    </w:p>
    <w:p w14:paraId="1A6B244F" w14:textId="38D3612B" w:rsidR="007A68F4" w:rsidRPr="00D26749" w:rsidRDefault="00DD0590">
      <w:pPr>
        <w:spacing w:before="180" w:after="180" w:line="480" w:lineRule="auto"/>
      </w:pPr>
      <w:r w:rsidRPr="00D26749">
        <w:t>Taken together, the s</w:t>
      </w:r>
      <w:r w:rsidR="00344E20" w:rsidRPr="00D26749">
        <w:t>helf configuration at this time</w:t>
      </w:r>
      <w:r w:rsidRPr="00D26749">
        <w:t xml:space="preserve"> appears </w:t>
      </w:r>
      <w:proofErr w:type="spellStart"/>
      <w:r w:rsidR="00344E20" w:rsidRPr="00D26749">
        <w:t>favor</w:t>
      </w:r>
      <w:r w:rsidRPr="00D26749">
        <w:t>able</w:t>
      </w:r>
      <w:proofErr w:type="spellEnd"/>
      <w:r w:rsidRPr="00D26749">
        <w:t xml:space="preserve"> for distal reef development. </w:t>
      </w:r>
      <w:r w:rsidR="004C5D9B" w:rsidRPr="00D26749">
        <w:t xml:space="preserve">However, the cores from the upper-slope </w:t>
      </w:r>
      <w:r w:rsidR="004E355B" w:rsidRPr="00D26749">
        <w:t>(</w:t>
      </w:r>
      <w:r w:rsidR="004869E8" w:rsidRPr="00D26749">
        <w:fldChar w:fldCharType="begin"/>
      </w:r>
      <w:r w:rsidR="00C53B66">
        <w:instrText xml:space="preserve"> ADDIN EN.CITE &lt;EndNote&gt;&lt;Cite&gt;&lt;Author&gt;Bostock&lt;/Author&gt;&lt;Year&gt;2009&lt;/Year&gt;&lt;RecNum&gt;14&lt;/RecNum&gt;&lt;DisplayText&gt;Bostock et al., 2009&lt;/DisplayText&gt;&lt;record&gt;&lt;rec-number&gt;14&lt;/rec-number&gt;&lt;foreign-keys&gt;&lt;key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</w:r>
      <w:r w:rsidR="004869E8" w:rsidRPr="00D26749">
        <w:fldChar w:fldCharType="separate"/>
      </w:r>
      <w:r w:rsidR="004C77CB" w:rsidRPr="00D26749">
        <w:rPr>
          <w:noProof/>
        </w:rPr>
        <w:t>Bostock et al., 2009</w:t>
      </w:r>
      <w:r w:rsidR="004869E8" w:rsidRPr="00D26749">
        <w:fldChar w:fldCharType="end"/>
      </w:r>
      <w:r w:rsidR="004E355B" w:rsidRPr="00D26749">
        <w:t>)</w:t>
      </w:r>
      <w:r w:rsidR="004C5D9B" w:rsidRPr="00D26749">
        <w:t xml:space="preserve"> show</w:t>
      </w:r>
      <w:r w:rsidR="00FF31D1" w:rsidRPr="00D26749">
        <w:t xml:space="preserve"> </w:t>
      </w:r>
      <w:r w:rsidR="004C5D9B" w:rsidRPr="00D26749">
        <w:t xml:space="preserve">a rapid increase in fine sediment deposition on the upper-slope </w:t>
      </w:r>
      <w:r w:rsidR="00751893" w:rsidRPr="00D26749">
        <w:t>at this time (</w:t>
      </w:r>
      <w:r w:rsidR="00FF31D1" w:rsidRPr="00D26749">
        <w:t>10.5</w:t>
      </w:r>
      <w:r w:rsidR="00751893" w:rsidRPr="00D26749">
        <w:t>–</w:t>
      </w:r>
      <w:r w:rsidR="00FF31D1" w:rsidRPr="00D26749">
        <w:t xml:space="preserve">9 </w:t>
      </w:r>
      <w:proofErr w:type="spellStart"/>
      <w:r w:rsidR="00FF31D1" w:rsidRPr="00D26749">
        <w:t>ka</w:t>
      </w:r>
      <w:proofErr w:type="spellEnd"/>
      <w:r w:rsidR="00FF31D1" w:rsidRPr="00D26749">
        <w:t xml:space="preserve"> BP</w:t>
      </w:r>
      <w:r w:rsidR="00751893" w:rsidRPr="00D26749">
        <w:t>)</w:t>
      </w:r>
      <w:r w:rsidR="001E48EC" w:rsidRPr="00D26749">
        <w:t xml:space="preserve"> and the </w:t>
      </w:r>
      <w:del w:id="1218" w:author="Gus Hinestrosa" w:date="2018-09-19T20:12:00Z">
        <w:r w:rsidR="001E48EC" w:rsidRPr="00D26749" w:rsidDel="0047381D">
          <w:delText xml:space="preserve">top </w:delText>
        </w:r>
      </w:del>
      <w:r w:rsidR="001E48EC" w:rsidRPr="00D26749">
        <w:t>core</w:t>
      </w:r>
      <w:ins w:id="1219" w:author="Gus Hinestrosa" w:date="2018-09-19T20:13:00Z">
        <w:r w:rsidR="0047381D">
          <w:t xml:space="preserve"> tops</w:t>
        </w:r>
      </w:ins>
      <w:del w:id="1220" w:author="Gus Hinestrosa" w:date="2018-09-19T20:13:00Z">
        <w:r w:rsidR="001E48EC" w:rsidRPr="00D26749" w:rsidDel="0047381D">
          <w:delText>s</w:delText>
        </w:r>
      </w:del>
      <w:r w:rsidR="001E48EC" w:rsidRPr="00D26749">
        <w:t xml:space="preserve"> </w:t>
      </w:r>
      <w:r w:rsidR="001C6F4E" w:rsidRPr="00D26749">
        <w:t>from</w:t>
      </w:r>
      <w:r w:rsidR="001E48EC" w:rsidRPr="00D26749">
        <w:t xml:space="preserve"> the </w:t>
      </w:r>
      <w:r w:rsidR="00A403FE" w:rsidRPr="00D26749">
        <w:t>shelf</w:t>
      </w:r>
      <w:del w:id="1221" w:author="Gus Hinestrosa" w:date="2018-09-08T20:56:00Z">
        <w:r w:rsidR="00A403FE" w:rsidRPr="00D26749" w:rsidDel="004141D9">
          <w:delText>-edge</w:delText>
        </w:r>
      </w:del>
      <w:ins w:id="1222" w:author="Gus Hinestrosa" w:date="2018-09-08T20:56:00Z">
        <w:r w:rsidR="004141D9" w:rsidRPr="00D26749">
          <w:t xml:space="preserve"> margin</w:t>
        </w:r>
      </w:ins>
      <w:r w:rsidR="001E48EC" w:rsidRPr="00D26749">
        <w:t xml:space="preserve"> confirm </w:t>
      </w:r>
      <w:r w:rsidRPr="00D26749">
        <w:t>limited</w:t>
      </w:r>
      <w:r w:rsidR="001E48EC" w:rsidRPr="00D26749">
        <w:t xml:space="preserve"> </w:t>
      </w:r>
      <w:r w:rsidRPr="00D26749">
        <w:t xml:space="preserve">or nil reef </w:t>
      </w:r>
      <w:r w:rsidR="001E48EC" w:rsidRPr="00D26749">
        <w:t>accretion after this time</w:t>
      </w:r>
      <w:r w:rsidR="007259A9" w:rsidRPr="00D26749">
        <w:t xml:space="preserve"> window</w:t>
      </w:r>
      <w:r w:rsidR="001E48EC" w:rsidRPr="00D26749">
        <w:t xml:space="preserve"> </w:t>
      </w:r>
      <w:r w:rsidR="004E355B" w:rsidRPr="00D26749">
        <w:t>(</w:t>
      </w:r>
      <w:r w:rsidR="001E48EC" w:rsidRPr="00D26749">
        <w:fldChar w:fldCharType="begin"/>
      </w:r>
      <w:r w:rsidR="003E46A1">
        <w:instrText xml:space="preserve"> ADDIN EN.CITE &lt;EndNote&gt;&lt;Cite&gt;&lt;Author&gt;Webster&lt;/Author&gt;&lt;Year&gt;2011&lt;/Year&gt;&lt;RecNum&gt;94&lt;/RecNum&gt;&lt;DisplayText&gt;Webster et al., 2011; Webster et al., 2018&lt;/DisplayText&gt;&lt;record&gt;&lt;rec-number&gt;94&lt;/rec-number&gt;&lt;foreign-keys&gt;&lt;key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Cite&gt;&lt;Author&gt;Webster&lt;/Author&gt;&lt;Year&gt;2018&lt;/Year&gt;&lt;RecNum&gt;124&lt;/RecNum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1E48EC" w:rsidRPr="00D26749">
        <w:fldChar w:fldCharType="separate"/>
      </w:r>
      <w:r w:rsidR="003E46A1">
        <w:rPr>
          <w:noProof/>
        </w:rPr>
        <w:t>Webster et al., 2011; Webster et al., 2018</w:t>
      </w:r>
      <w:r w:rsidR="001E48EC" w:rsidRPr="00D26749">
        <w:fldChar w:fldCharType="end"/>
      </w:r>
      <w:r w:rsidR="004E355B" w:rsidRPr="00D26749">
        <w:t>)</w:t>
      </w:r>
      <w:r w:rsidR="004C5D9B" w:rsidRPr="00D26749">
        <w:t xml:space="preserve">. The interplay of the physiography and hydrodynamics of the shelf might provide one solution to this paradox. </w:t>
      </w:r>
      <w:r w:rsidR="00F8163D" w:rsidRPr="00D26749">
        <w:t>As</w:t>
      </w:r>
      <w:r w:rsidR="004B1FB9" w:rsidRPr="00D26749">
        <w:t xml:space="preserve"> </w:t>
      </w:r>
      <w:r w:rsidR="004C5D9B" w:rsidRPr="00D26749">
        <w:t>sea level rose to a critical point</w:t>
      </w:r>
      <w:r w:rsidR="00BF04D9" w:rsidRPr="00D26749">
        <w:t>,</w:t>
      </w:r>
      <w:r w:rsidR="00077071" w:rsidRPr="00D26749">
        <w:t xml:space="preserve"> less </w:t>
      </w:r>
      <w:r w:rsidR="004C5D9B" w:rsidRPr="00D26749">
        <w:t xml:space="preserve">energy </w:t>
      </w:r>
      <w:r w:rsidR="00077071" w:rsidRPr="00D26749">
        <w:t xml:space="preserve">was </w:t>
      </w:r>
      <w:r w:rsidR="004B1FB9" w:rsidRPr="00D26749">
        <w:t>availab</w:t>
      </w:r>
      <w:r w:rsidR="00077071" w:rsidRPr="00D26749">
        <w:t>le</w:t>
      </w:r>
      <w:r w:rsidR="004B1FB9" w:rsidRPr="00D26749">
        <w:t xml:space="preserve"> in the </w:t>
      </w:r>
      <w:r w:rsidR="00174E97" w:rsidRPr="00D26749">
        <w:t xml:space="preserve">now </w:t>
      </w:r>
      <w:r w:rsidR="004B1FB9" w:rsidRPr="00D26749">
        <w:t xml:space="preserve">deeper </w:t>
      </w:r>
      <w:r w:rsidR="00077071" w:rsidRPr="00D26749">
        <w:t>waters</w:t>
      </w:r>
      <w:r w:rsidR="00BF04D9" w:rsidRPr="00D26749">
        <w:t xml:space="preserve">. </w:t>
      </w:r>
      <w:r w:rsidR="00791E99" w:rsidRPr="00D26749">
        <w:t xml:space="preserve">However, the low energy </w:t>
      </w:r>
      <w:r w:rsidR="007259A9" w:rsidRPr="00D26749">
        <w:t xml:space="preserve">was </w:t>
      </w:r>
      <w:r w:rsidR="00791E99" w:rsidRPr="00D26749">
        <w:t>contrasted</w:t>
      </w:r>
      <w:r w:rsidR="007259A9" w:rsidRPr="00D26749">
        <w:t xml:space="preserve"> by </w:t>
      </w:r>
      <w:r w:rsidR="004C5D9B" w:rsidRPr="00D26749">
        <w:t>strong tides</w:t>
      </w:r>
      <w:r w:rsidR="00F8163D" w:rsidRPr="00D26749">
        <w:t>. I</w:t>
      </w:r>
      <w:r w:rsidR="004C5D9B" w:rsidRPr="00D26749">
        <w:t>n a rimmed setting with abundant restricted areas</w:t>
      </w:r>
      <w:r w:rsidR="00CB1A86" w:rsidRPr="00D26749">
        <w:t>,</w:t>
      </w:r>
      <w:r w:rsidR="004C5D9B" w:rsidRPr="00D26749">
        <w:t xml:space="preserve"> </w:t>
      </w:r>
      <w:r w:rsidR="00BF04D9" w:rsidRPr="00D26749">
        <w:t>tides</w:t>
      </w:r>
      <w:r w:rsidR="00F8163D" w:rsidRPr="00D26749">
        <w:t xml:space="preserve"> </w:t>
      </w:r>
      <w:r w:rsidR="004C5D9B" w:rsidRPr="00D26749">
        <w:t xml:space="preserve">can provide the energy </w:t>
      </w:r>
      <w:r w:rsidR="00F8163D" w:rsidRPr="00D26749">
        <w:t xml:space="preserve">needed </w:t>
      </w:r>
      <w:r w:rsidR="004C5D9B" w:rsidRPr="00D26749">
        <w:t xml:space="preserve">for sediment resuspension </w:t>
      </w:r>
      <w:r w:rsidR="004E355B" w:rsidRPr="00D26749">
        <w:t>(</w:t>
      </w:r>
      <w:r w:rsidR="00D30C60" w:rsidRPr="00D26749">
        <w:fldChar w:fldCharType="begin"/>
      </w:r>
      <w:r w:rsidR="008760BF">
        <w:instrText xml:space="preserve"> ADDIN EN.CITE &lt;EndNote&gt;&lt;Cite&gt;&lt;Author&gt;Kleypas&lt;/Author&gt;&lt;Year&gt;1996&lt;/Year&gt;&lt;RecNum&gt;55&lt;/RecNum&gt;&lt;DisplayText&gt;Kleypas, 1996&lt;/DisplayText&gt;&lt;record&gt;&lt;rec-number&gt;55&lt;/rec-number&gt;&lt;foreign-keys&gt;&lt;key app="EN" db-id="x5dasrs09vwsabepssyxweznptsx5t5avz9v" timestamp="0"&gt;55&lt;/key&gt;&lt;/foreign-keys&gt;&lt;ref-type name="Journal Article"&gt;17&lt;/ref-type&gt;&lt;contributors&gt;&lt;authors&gt;&lt;author&gt;Kleypas, J. A.&lt;/author&gt;&lt;/authors&gt;&lt;/contributors&gt;&lt;titles&gt;&lt;title&gt;Coral reef development under naturally turbid conditions: fringing reefs near Broad Sound, Australia&lt;/title&gt;&lt;secondary-title&gt;Coral Reefs&lt;/secondary-title&gt;&lt;/titles&gt;&lt;periodical&gt;&lt;full-title&gt;Coral Reefs&lt;/full-title&gt;&lt;/periodical&gt;&lt;pages&gt;153-167&lt;/pages&gt;&lt;volume&gt;15&lt;/volume&gt;&lt;number&gt;3&lt;/number&gt;&lt;dates&gt;&lt;year&gt;1996&lt;/year&gt;&lt;/dates&gt;&lt;isbn&gt;0722-4028&lt;/isbn&gt;&lt;label&gt;Kleypas_1996&lt;/label&gt;&lt;urls&gt;&lt;/urls&gt;&lt;/record&gt;&lt;/Cite&gt;&lt;/EndNote&gt;</w:instrText>
      </w:r>
      <w:r w:rsidR="00D30C60" w:rsidRPr="00D26749">
        <w:fldChar w:fldCharType="separate"/>
      </w:r>
      <w:r w:rsidR="004C77CB" w:rsidRPr="00D26749">
        <w:rPr>
          <w:noProof/>
        </w:rPr>
        <w:t>Kleypas, 1996</w:t>
      </w:r>
      <w:r w:rsidR="00D30C60" w:rsidRPr="00D26749">
        <w:fldChar w:fldCharType="end"/>
      </w:r>
      <w:r w:rsidR="004E355B" w:rsidRPr="00D26749">
        <w:t>)</w:t>
      </w:r>
      <w:r w:rsidR="004C5D9B" w:rsidRPr="00D26749">
        <w:t xml:space="preserve">, cross-shelf sediment transport and channel scouring. </w:t>
      </w:r>
      <w:r w:rsidR="00D30C60" w:rsidRPr="00D26749">
        <w:fldChar w:fldCharType="begin"/>
      </w:r>
      <w:r w:rsidR="00C53B66">
        <w:instrText xml:space="preserve"> ADDIN EN.CITE &lt;EndNote&gt;&lt;Cite AuthorYear="1"&gt;&lt;Author&gt;Harris&lt;/Author&gt;&lt;Year&gt;2005&lt;/Year&gt;&lt;RecNum&gt;42&lt;/RecNum&gt;&lt;DisplayText&gt;Harris et al. (2005)&lt;/DisplayText&gt;&lt;record&gt;&lt;rec-number&gt;42&lt;/rec-number&gt;&lt;foreign-keys&gt;&lt;key app="EN" db-id="x5dasrs09vwsabepssyxweznptsx5t5avz9v" timestamp="0"&gt;42&lt;/key&gt;&lt;/foreign-keys&gt;&lt;ref-type name="Journal Article"&gt;17&lt;/ref-type&gt;&lt;contributors&gt;&lt;authors&gt;&lt;author&gt;Harris, P. T.&lt;/author&gt;&lt;author&gt;Heap, A.&lt;/author&gt;&lt;author&gt;Passlow, V.&lt;/author&gt;&lt;author&gt;Hughes, M.&lt;/author&gt;&lt;author&gt;Daniell, J.&lt;/author&gt;&lt;author&gt;Hemer, M.&lt;/author&gt;&lt;author&gt;Anderson, O.&lt;/author&gt;&lt;/authors&gt;&lt;/contributors&gt;&lt;titles&gt;&lt;title&gt;Tidally incised valleys on tropical carbonate shelves: An example from the northern Great Barrier Reef, Australia&lt;/title&gt;&lt;secondary-title&gt;Marine Geology&lt;/secondary-title&gt;&lt;/titles&gt;&lt;periodical&gt;&lt;full-title&gt;Marine Geology&lt;/full-title&gt;&lt;/periodical&gt;&lt;pages&gt;181-204&lt;/pages&gt;&lt;volume&gt;220&lt;/volume&gt;&lt;number&gt;1-4&lt;/number&gt;&lt;dates&gt;&lt;year&gt;2005&lt;/year&gt;&lt;/dates&gt;&lt;isbn&gt;0025-3227&lt;/isbn&gt;&lt;label&gt;Harris_2005&lt;/label&gt;&lt;urls&gt;&lt;related-urls&gt;&lt;url&gt;&amp;lt;Go to ISI&amp;gt;://WOS:000232677900010&lt;/url&gt;&lt;/related-urls&gt;&lt;/urls&gt;&lt;/record&gt;&lt;/Cite&gt;&lt;/EndNote&gt;</w:instrText>
      </w:r>
      <w:r w:rsidR="00D30C60" w:rsidRPr="00D26749">
        <w:fldChar w:fldCharType="separate"/>
      </w:r>
      <w:r w:rsidR="00D30C60" w:rsidRPr="00D26749">
        <w:rPr>
          <w:noProof/>
        </w:rPr>
        <w:t>Harris et al. (2005)</w:t>
      </w:r>
      <w:r w:rsidR="00D30C60" w:rsidRPr="00D26749">
        <w:fldChar w:fldCharType="end"/>
      </w:r>
      <w:r w:rsidR="00F8163D" w:rsidRPr="00D26749">
        <w:t xml:space="preserve"> </w:t>
      </w:r>
      <w:r w:rsidR="004C5D9B" w:rsidRPr="00D26749">
        <w:t xml:space="preserve">showed </w:t>
      </w:r>
      <w:r w:rsidR="00396C76" w:rsidRPr="00D26749">
        <w:t xml:space="preserve">the </w:t>
      </w:r>
      <w:r w:rsidR="004C5D9B" w:rsidRPr="00D26749">
        <w:t xml:space="preserve">important role </w:t>
      </w:r>
      <w:r w:rsidR="00396C76" w:rsidRPr="00D26749">
        <w:t xml:space="preserve">of tides </w:t>
      </w:r>
      <w:r w:rsidR="004C5D9B" w:rsidRPr="00D26749">
        <w:t xml:space="preserve">in the erosion and transport in the northern GBR. </w:t>
      </w:r>
      <w:r w:rsidR="004921EA" w:rsidRPr="00D26749">
        <w:t xml:space="preserve">In their </w:t>
      </w:r>
      <w:r w:rsidR="00D30C60" w:rsidRPr="00D26749">
        <w:t>models,</w:t>
      </w:r>
      <w:r w:rsidR="004921EA" w:rsidRPr="00D26749">
        <w:t xml:space="preserve"> </w:t>
      </w:r>
      <w:r w:rsidR="004C5D9B" w:rsidRPr="00D26749">
        <w:t xml:space="preserve">the strongest tidal currents occurred over the deepest, outer-shelf segments of the </w:t>
      </w:r>
      <w:r w:rsidR="00CB1A86" w:rsidRPr="00D26749">
        <w:t xml:space="preserve">valleys </w:t>
      </w:r>
      <w:r w:rsidR="004C5D9B" w:rsidRPr="00D26749">
        <w:t xml:space="preserve">at a sea level of 40–50 m. A tidal forward numerical model on the central GBR </w:t>
      </w:r>
      <w:r w:rsidR="008F2242" w:rsidRPr="00D26749">
        <w:t>could</w:t>
      </w:r>
      <w:r w:rsidR="004C5D9B" w:rsidRPr="00D26749">
        <w:t xml:space="preserve"> </w:t>
      </w:r>
      <w:r w:rsidR="00453FBB" w:rsidRPr="00D26749">
        <w:t>test</w:t>
      </w:r>
      <w:r w:rsidR="004C5D9B" w:rsidRPr="00D26749">
        <w:t xml:space="preserve"> this hypothesis.</w:t>
      </w:r>
    </w:p>
    <w:p w14:paraId="12ACE529" w14:textId="77777777" w:rsidR="007A68F4" w:rsidRPr="00D26749" w:rsidRDefault="004C5D9B" w:rsidP="0056087B">
      <w:pPr>
        <w:pStyle w:val="Heading2"/>
        <w:numPr>
          <w:ilvl w:val="2"/>
          <w:numId w:val="9"/>
        </w:numPr>
        <w:spacing w:line="480" w:lineRule="auto"/>
      </w:pPr>
      <w:bookmarkStart w:id="1223" w:name="35nkun2" w:colFirst="0" w:colLast="0"/>
      <w:bookmarkStart w:id="1224" w:name="1ksv4uv" w:colFirst="0" w:colLast="0"/>
      <w:bookmarkEnd w:id="1223"/>
      <w:bookmarkEnd w:id="1224"/>
      <w:r w:rsidRPr="00D26749">
        <w:t xml:space="preserve">Shelf-edge </w:t>
      </w:r>
      <w:proofErr w:type="spellStart"/>
      <w:r w:rsidRPr="00D26749">
        <w:t>mesophotic</w:t>
      </w:r>
      <w:proofErr w:type="spellEnd"/>
      <w:r w:rsidRPr="00D26749">
        <w:t xml:space="preserve"> reefs</w:t>
      </w:r>
    </w:p>
    <w:p w14:paraId="0DE0033B" w14:textId="3E732189" w:rsidR="007A68F4" w:rsidRPr="00D26749" w:rsidRDefault="004C5D9B">
      <w:pPr>
        <w:spacing w:before="180" w:after="180" w:line="480" w:lineRule="auto"/>
      </w:pPr>
      <w:r w:rsidRPr="00D26749">
        <w:t xml:space="preserve">A hiatus in the growth of </w:t>
      </w:r>
      <w:proofErr w:type="spellStart"/>
      <w:r w:rsidRPr="00D26749">
        <w:t>mesophotic</w:t>
      </w:r>
      <w:proofErr w:type="spellEnd"/>
      <w:r w:rsidRPr="00D26749">
        <w:t xml:space="preserve"> reef has been observed in the southern-central GBR </w:t>
      </w:r>
      <w:r w:rsidR="00344E20" w:rsidRPr="00D26749">
        <w:t xml:space="preserve">between 10 and 8 </w:t>
      </w:r>
      <w:proofErr w:type="spellStart"/>
      <w:r w:rsidR="00344E20" w:rsidRPr="00D26749">
        <w:t>ka</w:t>
      </w:r>
      <w:proofErr w:type="spellEnd"/>
      <w:r w:rsidR="00344E20" w:rsidRPr="00D26749">
        <w:t xml:space="preserve"> BP (30–10 m, </w:t>
      </w:r>
      <w:r w:rsidR="00344E20" w:rsidRPr="00D26749">
        <w:fldChar w:fldCharType="begin"/>
      </w:r>
      <w:r w:rsidR="00344E20" w:rsidRPr="00D26749">
        <w:instrText xml:space="preserve"> REF _Ref495155126 </w:instrText>
      </w:r>
      <w:r w:rsidR="00F92245" w:rsidRPr="00D26749">
        <w:instrText xml:space="preserve"> \* MERGEFORMAT </w:instrText>
      </w:r>
      <w:r w:rsidR="00344E20" w:rsidRPr="00D26749">
        <w:fldChar w:fldCharType="separate"/>
      </w:r>
      <w:ins w:id="1225" w:author="Gus Hinestrosa" w:date="2018-09-15T20:34:00Z">
        <w:r w:rsidR="0025457B" w:rsidRPr="00D26749">
          <w:t xml:space="preserve">Figure </w:t>
        </w:r>
        <w:r w:rsidR="0025457B" w:rsidRPr="00D26749">
          <w:rPr>
            <w:noProof/>
          </w:rPr>
          <w:t>3</w:t>
        </w:r>
      </w:ins>
      <w:del w:id="1226" w:author="Gus Hinestrosa" w:date="2018-09-15T20:33:00Z">
        <w:r w:rsidR="00CB3921" w:rsidRPr="00D26749" w:rsidDel="0025457B">
          <w:delText xml:space="preserve">Figure </w:delText>
        </w:r>
        <w:r w:rsidR="00CB3921" w:rsidRPr="00D26749" w:rsidDel="0025457B">
          <w:rPr>
            <w:noProof/>
          </w:rPr>
          <w:delText>3</w:delText>
        </w:r>
      </w:del>
      <w:r w:rsidR="00344E20" w:rsidRPr="00D26749">
        <w:fldChar w:fldCharType="end"/>
      </w:r>
      <w:r w:rsidR="00B1731D" w:rsidRPr="00D26749">
        <w:t>-</w:t>
      </w:r>
      <w:del w:id="1227" w:author="Gus Hinestrosa" w:date="2018-09-16T17:33:00Z">
        <w:r w:rsidR="00B1731D" w:rsidRPr="00D26749" w:rsidDel="00A47611">
          <w:delText>G</w:delText>
        </w:r>
      </w:del>
      <w:ins w:id="1228" w:author="Gus Hinestrosa" w:date="2018-09-19T11:59:00Z">
        <w:r w:rsidR="002D7E89">
          <w:t>I</w:t>
        </w:r>
      </w:ins>
      <w:r w:rsidR="00344E20" w:rsidRPr="00D26749">
        <w:t xml:space="preserve">, </w:t>
      </w:r>
      <w:r w:rsidR="00CF53EE" w:rsidRPr="00D26749">
        <w:fldChar w:fldCharType="begin"/>
      </w:r>
      <w:r w:rsidR="009C20A9" w:rsidRPr="00D26749">
        <w:instrText xml:space="preserve"> ADDIN EN.CITE &lt;EndNote&gt;&lt;Cite&gt;&lt;Author&gt;Abbey&lt;/Author&gt;&lt;Year&gt;2013&lt;/Year&gt;&lt;RecNum&gt;2&lt;/RecNum&gt;&lt;DisplayText&gt;Abbey et al., 2013&lt;/DisplayText&gt;&lt;record&gt;&lt;rec-number&gt;2&lt;/rec-number&gt;&lt;foreign-keys&gt;&lt;key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</w:r>
      <w:r w:rsidR="00CF53EE" w:rsidRPr="00D26749">
        <w:fldChar w:fldCharType="separate"/>
      </w:r>
      <w:r w:rsidR="004E355B" w:rsidRPr="00D26749">
        <w:rPr>
          <w:noProof/>
        </w:rPr>
        <w:t>Abbey et al., 2013</w:t>
      </w:r>
      <w:r w:rsidR="00CF53EE" w:rsidRPr="00D26749">
        <w:fldChar w:fldCharType="end"/>
      </w:r>
      <w:r w:rsidR="004E355B" w:rsidRPr="00D26749">
        <w:t>)</w:t>
      </w:r>
      <w:r w:rsidR="00344E20" w:rsidRPr="00D26749">
        <w:t>.</w:t>
      </w:r>
      <w:r w:rsidRPr="00D26749">
        <w:t xml:space="preserve"> It occurred during a time of high mass accumulation rates in the slope of the central GBR when marine flooding reached 70</w:t>
      </w:r>
      <w:r w:rsidR="00344CC0" w:rsidRPr="00D26749">
        <w:t>–</w:t>
      </w:r>
      <w:r w:rsidRPr="00D26749">
        <w:t>90 % of the shelf and 85</w:t>
      </w:r>
      <w:r w:rsidR="00531D27" w:rsidRPr="00D26749">
        <w:t>–</w:t>
      </w:r>
      <w:r w:rsidRPr="00D26749">
        <w:t>95 % of the shelf</w:t>
      </w:r>
      <w:del w:id="1229" w:author="Gus Hinestrosa" w:date="2018-09-08T20:57:00Z">
        <w:r w:rsidRPr="00D26749" w:rsidDel="004141D9">
          <w:delText>-edge</w:delText>
        </w:r>
      </w:del>
      <w:ins w:id="1230" w:author="Gus Hinestrosa" w:date="2018-09-08T20:57:00Z">
        <w:r w:rsidR="004141D9" w:rsidRPr="00D26749">
          <w:t xml:space="preserve"> margin</w:t>
        </w:r>
      </w:ins>
      <w:r w:rsidRPr="00D26749">
        <w:t xml:space="preserve"> areas. </w:t>
      </w:r>
    </w:p>
    <w:p w14:paraId="65E89DC9" w14:textId="28D06DA2" w:rsidR="007A68F4" w:rsidRPr="00D26749" w:rsidRDefault="001F3D61">
      <w:pPr>
        <w:spacing w:before="180" w:after="180" w:line="480" w:lineRule="auto"/>
      </w:pPr>
      <w:ins w:id="1231" w:author="Gus Hinestrosa" w:date="2018-09-19T20:37:00Z">
        <w:r>
          <w:t>Rapid flooding rates and coastal complexity close to its maximum were prevailing when t</w:t>
        </w:r>
      </w:ins>
      <w:ins w:id="1232" w:author="Gus Hinestrosa" w:date="2018-09-19T20:31:00Z">
        <w:r w:rsidR="00AD3D09">
          <w:t xml:space="preserve">he </w:t>
        </w:r>
      </w:ins>
      <w:proofErr w:type="spellStart"/>
      <w:ins w:id="1233" w:author="Gus Hinestrosa" w:date="2018-09-19T20:38:00Z">
        <w:r w:rsidRPr="00D26749">
          <w:t>mesophotic</w:t>
        </w:r>
        <w:proofErr w:type="spellEnd"/>
        <w:r w:rsidRPr="00D26749">
          <w:t xml:space="preserve"> </w:t>
        </w:r>
        <w:r>
          <w:t xml:space="preserve">hiatus initiated, followed ca 1 </w:t>
        </w:r>
        <w:proofErr w:type="spellStart"/>
        <w:r>
          <w:t>ky</w:t>
        </w:r>
        <w:proofErr w:type="spellEnd"/>
        <w:r>
          <w:t xml:space="preserve"> later by the </w:t>
        </w:r>
      </w:ins>
      <w:ins w:id="1234" w:author="Gus Hinestrosa" w:date="2018-09-19T20:31:00Z">
        <w:r w:rsidR="00AD3D09">
          <w:t xml:space="preserve">final </w:t>
        </w:r>
        <w:r w:rsidR="00AD3D09" w:rsidRPr="00D26749">
          <w:t xml:space="preserve">drowning of the shelf-edge </w:t>
        </w:r>
        <w:r w:rsidR="00AD3D09" w:rsidRPr="00D26749">
          <w:lastRenderedPageBreak/>
          <w:t xml:space="preserve">reefs </w:t>
        </w:r>
      </w:ins>
      <w:del w:id="1235" w:author="Gus Hinestrosa" w:date="2018-09-19T20:25:00Z">
        <w:r w:rsidR="00344E20" w:rsidRPr="00D26749" w:rsidDel="00B96CA2">
          <w:delText xml:space="preserve">The </w:delText>
        </w:r>
        <w:r w:rsidR="004C5D9B" w:rsidRPr="00D26749" w:rsidDel="00B96CA2">
          <w:delText>patterns during the</w:delText>
        </w:r>
      </w:del>
      <w:del w:id="1236" w:author="Gus Hinestrosa" w:date="2018-09-19T20:38:00Z">
        <w:r w:rsidR="004C5D9B" w:rsidRPr="00D26749" w:rsidDel="001F3D61">
          <w:delText xml:space="preserve"> mesophotic </w:delText>
        </w:r>
      </w:del>
      <w:del w:id="1237" w:author="Gus Hinestrosa" w:date="2018-09-19T20:32:00Z">
        <w:r w:rsidR="004C5D9B" w:rsidRPr="00D26749" w:rsidDel="00AD3D09">
          <w:delText xml:space="preserve">hiatus </w:delText>
        </w:r>
      </w:del>
      <w:del w:id="1238" w:author="Gus Hinestrosa" w:date="2018-09-19T20:26:00Z">
        <w:r w:rsidR="004C5D9B" w:rsidRPr="00D26749" w:rsidDel="00B96CA2">
          <w:delText xml:space="preserve">are alike those </w:delText>
        </w:r>
        <w:r w:rsidR="001244E5" w:rsidRPr="00D26749" w:rsidDel="00B96CA2">
          <w:delText xml:space="preserve">observed </w:delText>
        </w:r>
        <w:r w:rsidR="004C5D9B" w:rsidRPr="00D26749" w:rsidDel="00B96CA2">
          <w:delText>during the</w:delText>
        </w:r>
      </w:del>
      <w:del w:id="1239" w:author="Gus Hinestrosa" w:date="2018-09-19T20:31:00Z">
        <w:r w:rsidR="004C5D9B" w:rsidRPr="00D26749" w:rsidDel="00AD3D09">
          <w:delText xml:space="preserve"> </w:delText>
        </w:r>
      </w:del>
      <w:del w:id="1240" w:author="Gus Hinestrosa" w:date="2018-09-19T20:26:00Z">
        <w:r w:rsidR="004C5D9B" w:rsidRPr="00D26749" w:rsidDel="00B96CA2">
          <w:delText xml:space="preserve">final drowning of the </w:delText>
        </w:r>
        <w:r w:rsidR="00446EF5" w:rsidRPr="00D26749" w:rsidDel="00B96CA2">
          <w:delText xml:space="preserve">shelf-edge reefs </w:delText>
        </w:r>
      </w:del>
      <w:r w:rsidR="004C5D9B" w:rsidRPr="00D26749">
        <w:t xml:space="preserve">(10–9 </w:t>
      </w:r>
      <w:proofErr w:type="spellStart"/>
      <w:r w:rsidR="004C5D9B" w:rsidRPr="00D26749">
        <w:t>ka</w:t>
      </w:r>
      <w:proofErr w:type="spellEnd"/>
      <w:r w:rsidR="004C5D9B" w:rsidRPr="00D26749">
        <w:t xml:space="preserve"> BP,</w:t>
      </w:r>
      <w:r w:rsidR="00A96529" w:rsidRPr="00D26749">
        <w:t xml:space="preserve"> </w:t>
      </w:r>
      <w:r w:rsidR="00A96529" w:rsidRPr="00D26749">
        <w:fldChar w:fldCharType="begin"/>
      </w:r>
      <w:r w:rsidR="00C53B66">
        <w:instrText xml:space="preserve"> ADDIN EN.CITE &lt;EndNote&gt;&lt;Cite&gt;&lt;Author&gt;Hinestrosa&lt;/Author&gt;&lt;Year&gt;2014&lt;/Year&gt;&lt;RecNum&gt;48&lt;/RecNum&gt;&lt;DisplayText&gt;Hinestrosa et al., 2014; Webster et al., 2018&lt;/DisplayText&gt;&lt;record&gt;&lt;rec-number&gt;48&lt;/rec-number&gt;&lt;foreign-keys&gt;&lt;key app="EN" db-id="x5dasrs09vwsabepssyxweznptsx5t5avz9v" timestamp="0"&gt;48&lt;/key&gt;&lt;/foreign-keys&gt;&lt;ref-type name="Journal Article"&gt;17&lt;/ref-type&gt;&lt;contributors&gt;&lt;authors&gt;&lt;author&gt;Hinestrosa, Gustavo&lt;/author&gt;&lt;author&gt;Webster, Jody M.&lt;/author&gt;&lt;author&gt;Beaman, Robin J.&lt;/author&gt;&lt;author&gt;Anderson, Louise M.&lt;/author&gt;&lt;/authors&gt;&lt;/contributors&gt;&lt;titles&gt;&lt;title&gt;Seismic stratigraphy and development of the shelf-edge reefs of the Great Barrier Reef Australia&lt;/title&gt;&lt;secondary-title&gt;Marine Geology&lt;/secondary-title&gt;&lt;/titles&gt;&lt;periodical&gt;&lt;full-title&gt;Marine Geology&lt;/full-title&gt;&lt;/periodical&gt;&lt;pages&gt;1-20&lt;/pages&gt;&lt;volume&gt;353&lt;/volume&gt;&lt;dates&gt;&lt;year&gt;2014&lt;/year&gt;&lt;pub-dates&gt;&lt;date&gt;jul&lt;/date&gt;&lt;/pub-dates&gt;&lt;/dates&gt;&lt;label&gt;Hinestrosa_2014&lt;/label&gt;&lt;urls&gt;&lt;related-urls&gt;&lt;url&gt;http://dx.doi.org/10.1016/j.margeo.2014.03.016&lt;/url&gt;&lt;/related-urls&gt;&lt;/urls&gt;&lt;/record&gt;&lt;/Cite&gt;&lt;Cite&gt;&lt;Author&gt;Webster&lt;/Author&gt;&lt;Year&gt;2018&lt;/Year&gt;&lt;RecNum&gt;124&lt;/RecNum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A96529" w:rsidRPr="00D26749">
        <w:fldChar w:fldCharType="separate"/>
      </w:r>
      <w:r w:rsidR="001A52E6">
        <w:rPr>
          <w:noProof/>
        </w:rPr>
        <w:t>Hinestrosa et al., 2014; Webster et al., 2018</w:t>
      </w:r>
      <w:r w:rsidR="00A96529" w:rsidRPr="00D26749">
        <w:fldChar w:fldCharType="end"/>
      </w:r>
      <w:del w:id="1241" w:author="Gus Hinestrosa" w:date="2018-09-16T17:34:00Z">
        <w:r w:rsidR="00A96529" w:rsidRPr="00D26749" w:rsidDel="00A47611">
          <w:delText xml:space="preserve">, </w:delText>
        </w:r>
        <w:r w:rsidR="00A96529" w:rsidRPr="00D26749" w:rsidDel="00A47611">
          <w:fldChar w:fldCharType="begin"/>
        </w:r>
        <w:r w:rsidR="009C20A9" w:rsidRPr="00D26749" w:rsidDel="00A47611">
          <w:del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delInstrText>
        </w:r>
        <w:r w:rsidR="00A96529" w:rsidRPr="00D26749" w:rsidDel="00A47611">
          <w:fldChar w:fldCharType="separate"/>
        </w:r>
        <w:r w:rsidR="001244E5" w:rsidRPr="00D26749" w:rsidDel="00A47611">
          <w:rPr>
            <w:noProof/>
          </w:rPr>
          <w:delText>Webster et al., 2011</w:delText>
        </w:r>
        <w:r w:rsidR="00A96529" w:rsidRPr="00D26749" w:rsidDel="00A47611">
          <w:fldChar w:fldCharType="end"/>
        </w:r>
      </w:del>
      <w:r w:rsidR="00F0150D" w:rsidRPr="00D26749">
        <w:t>)</w:t>
      </w:r>
      <w:ins w:id="1242" w:author="Gus Hinestrosa" w:date="2018-09-19T20:34:00Z">
        <w:r w:rsidR="005267ED">
          <w:t>;</w:t>
        </w:r>
      </w:ins>
      <w:r w:rsidR="004C5D9B" w:rsidRPr="00D26749">
        <w:t xml:space="preserve">. The </w:t>
      </w:r>
      <w:r w:rsidR="00544B7D" w:rsidRPr="00D26749">
        <w:t>pal</w:t>
      </w:r>
      <w:r w:rsidR="002F3B87" w:rsidRPr="00D26749">
        <w:t>a</w:t>
      </w:r>
      <w:r w:rsidR="00544B7D" w:rsidRPr="00D26749">
        <w:t>eo-</w:t>
      </w:r>
      <w:proofErr w:type="spellStart"/>
      <w:r w:rsidR="004C5D9B" w:rsidRPr="00D26749">
        <w:t>mesophotic</w:t>
      </w:r>
      <w:proofErr w:type="spellEnd"/>
      <w:r w:rsidR="004C5D9B" w:rsidRPr="00D26749">
        <w:t xml:space="preserve"> reefs studied by </w:t>
      </w:r>
      <w:r w:rsidR="00A96529" w:rsidRPr="00D26749">
        <w:fldChar w:fldCharType="begin"/>
      </w:r>
      <w:r w:rsidR="009C20A9" w:rsidRPr="00D26749">
        <w: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</w:r>
      <w:r w:rsidR="00A96529" w:rsidRPr="00D26749">
        <w:fldChar w:fldCharType="separate"/>
      </w:r>
      <w:r w:rsidR="00A96529" w:rsidRPr="00D26749">
        <w:rPr>
          <w:noProof/>
        </w:rPr>
        <w:t>Abbey et al. (2013)</w:t>
      </w:r>
      <w:r w:rsidR="00A96529" w:rsidRPr="00D26749">
        <w:fldChar w:fldCharType="end"/>
      </w:r>
      <w:r w:rsidR="00A96529" w:rsidRPr="00D26749">
        <w:t xml:space="preserve"> </w:t>
      </w:r>
      <w:r w:rsidR="004C5D9B" w:rsidRPr="00D26749">
        <w:t xml:space="preserve">developed on top of the shallow-water reefs, and survived the early disturbances that caused the demise of </w:t>
      </w:r>
      <w:r w:rsidR="00544B7D" w:rsidRPr="00D26749">
        <w:t>the shallow</w:t>
      </w:r>
      <w:r w:rsidR="002F3B87" w:rsidRPr="00D26749">
        <w:t>-</w:t>
      </w:r>
      <w:r w:rsidR="00544B7D" w:rsidRPr="00D26749">
        <w:t xml:space="preserve">water </w:t>
      </w:r>
      <w:r w:rsidR="00B40835" w:rsidRPr="00D26749">
        <w:t>shelf-edge reefs</w:t>
      </w:r>
      <w:r w:rsidR="004C5D9B" w:rsidRPr="00D26749">
        <w:t>. However, shortly after</w:t>
      </w:r>
      <w:r w:rsidR="005D3417" w:rsidRPr="00D26749">
        <w:t xml:space="preserve">, </w:t>
      </w:r>
      <w:proofErr w:type="spellStart"/>
      <w:r w:rsidR="004C5D9B" w:rsidRPr="00D26749">
        <w:t>mesophotic</w:t>
      </w:r>
      <w:proofErr w:type="spellEnd"/>
      <w:r w:rsidR="004C5D9B" w:rsidRPr="00D26749">
        <w:t xml:space="preserve"> growth was interrupted for ca. 2 </w:t>
      </w:r>
      <w:proofErr w:type="spellStart"/>
      <w:r w:rsidR="004C5D9B" w:rsidRPr="00D26749">
        <w:t>ky</w:t>
      </w:r>
      <w:r w:rsidR="00C5758C" w:rsidRPr="00D26749">
        <w:t>.</w:t>
      </w:r>
      <w:proofErr w:type="spellEnd"/>
      <w:r w:rsidR="00C5758C" w:rsidRPr="00D26749">
        <w:t xml:space="preserve"> Th</w:t>
      </w:r>
      <w:r w:rsidR="004C5D9B" w:rsidRPr="00D26749">
        <w:t>e continued deepening of the shelf, the flooding of the shallow banks and the subsequent tidal enhancement might have further decreased the water quality.</w:t>
      </w:r>
    </w:p>
    <w:p w14:paraId="27FA206E" w14:textId="7F835AC2" w:rsidR="007A68F4" w:rsidRPr="00F92245" w:rsidRDefault="00344E20">
      <w:pPr>
        <w:spacing w:before="180" w:after="180" w:line="480" w:lineRule="auto"/>
      </w:pPr>
      <w:r w:rsidRPr="00D26749">
        <w:t xml:space="preserve">Reactivation of the </w:t>
      </w:r>
      <w:proofErr w:type="spellStart"/>
      <w:r w:rsidRPr="00D26749">
        <w:t>mesophotic</w:t>
      </w:r>
      <w:proofErr w:type="spellEnd"/>
      <w:r w:rsidRPr="00D26749">
        <w:t xml:space="preserve"> reefs occurred </w:t>
      </w:r>
      <w:r w:rsidR="004C5D9B" w:rsidRPr="00D26749">
        <w:t xml:space="preserve">after ca. 8 </w:t>
      </w:r>
      <w:proofErr w:type="spellStart"/>
      <w:r w:rsidR="004C5D9B" w:rsidRPr="00D26749">
        <w:t>ka</w:t>
      </w:r>
      <w:proofErr w:type="spellEnd"/>
      <w:r w:rsidR="004C5D9B" w:rsidRPr="00D26749">
        <w:t xml:space="preserve"> BP together with the shallower Holocene reef</w:t>
      </w:r>
      <w:r w:rsidR="00192133" w:rsidRPr="00D26749">
        <w:t>s</w:t>
      </w:r>
      <w:r w:rsidR="004C5D9B" w:rsidRPr="00D26749">
        <w:t xml:space="preserve">. Possibly, the decrease of tidally-driven cross-shelf </w:t>
      </w:r>
      <w:r w:rsidR="0024731C" w:rsidRPr="00D26749">
        <w:t xml:space="preserve">sediment </w:t>
      </w:r>
      <w:r w:rsidR="004C5D9B" w:rsidRPr="00D26749">
        <w:t xml:space="preserve">transport </w:t>
      </w:r>
      <w:r w:rsidR="001244E5" w:rsidRPr="00D26749">
        <w:t>(</w:t>
      </w:r>
      <w:r w:rsidR="00F5628B" w:rsidRPr="00D26749">
        <w:fldChar w:fldCharType="begin"/>
      </w:r>
      <w:r w:rsidR="00C53B66">
        <w:instrText xml:space="preserve"> ADDIN EN.CITE &lt;EndNote&gt;&lt;Cite&gt;&lt;Author&gt;Harris&lt;/Author&gt;&lt;Year&gt;2005&lt;/Year&gt;&lt;RecNum&gt;42&lt;/RecNum&gt;&lt;DisplayText&gt;Harris et al., 2005&lt;/DisplayText&gt;&lt;record&gt;&lt;rec-number&gt;42&lt;/rec-number&gt;&lt;foreign-keys&gt;&lt;key app="EN" db-id="x5dasrs09vwsabepssyxweznptsx5t5avz9v" timestamp="0"&gt;42&lt;/key&gt;&lt;/foreign-keys&gt;&lt;ref-type name="Journal Article"&gt;17&lt;/ref-type&gt;&lt;contributors&gt;&lt;authors&gt;&lt;author&gt;Harris, P. T.&lt;/author&gt;&lt;author&gt;Heap, A.&lt;/author&gt;&lt;author&gt;Passlow, V.&lt;/author&gt;&lt;author&gt;Hughes, M.&lt;/author&gt;&lt;author&gt;Daniell, J.&lt;/author&gt;&lt;author&gt;Hemer, M.&lt;/author&gt;&lt;author&gt;Anderson, O.&lt;/author&gt;&lt;/authors&gt;&lt;/contributors&gt;&lt;titles&gt;&lt;title&gt;Tidally incised valleys on tropical carbonate shelves: An example from the northern Great Barrier Reef, Australia&lt;/title&gt;&lt;secondary-title&gt;Marine Geology&lt;/secondary-title&gt;&lt;/titles&gt;&lt;periodical&gt;&lt;full-title&gt;Marine Geology&lt;/full-title&gt;&lt;/periodical&gt;&lt;pages&gt;181-204&lt;/pages&gt;&lt;volume&gt;220&lt;/volume&gt;&lt;number&gt;1-4&lt;/number&gt;&lt;dates&gt;&lt;year&gt;2005&lt;/year&gt;&lt;/dates&gt;&lt;isbn&gt;0025-3227&lt;/isbn&gt;&lt;label&gt;Harris_2005&lt;/label&gt;&lt;urls&gt;&lt;related-urls&gt;&lt;url&gt;&amp;lt;Go to ISI&amp;gt;://WOS:000232677900010&lt;/url&gt;&lt;/related-urls&gt;&lt;/urls&gt;&lt;/record&gt;&lt;/Cite&gt;&lt;/EndNote&gt;</w:instrText>
      </w:r>
      <w:r w:rsidR="00F5628B" w:rsidRPr="00D26749">
        <w:fldChar w:fldCharType="separate"/>
      </w:r>
      <w:r w:rsidR="004C77CB" w:rsidRPr="00D26749">
        <w:rPr>
          <w:noProof/>
        </w:rPr>
        <w:t>Harris et al., 2005</w:t>
      </w:r>
      <w:r w:rsidR="00F5628B" w:rsidRPr="00D26749">
        <w:fldChar w:fldCharType="end"/>
      </w:r>
      <w:r w:rsidR="001244E5" w:rsidRPr="00D26749">
        <w:t>)</w:t>
      </w:r>
      <w:r w:rsidR="004C5D9B" w:rsidRPr="00D26749">
        <w:t xml:space="preserve"> </w:t>
      </w:r>
      <w:proofErr w:type="spellStart"/>
      <w:r w:rsidR="005718E6" w:rsidRPr="00D26749">
        <w:t>favor</w:t>
      </w:r>
      <w:r w:rsidR="004C5D9B" w:rsidRPr="00D26749">
        <w:t>ed</w:t>
      </w:r>
      <w:proofErr w:type="spellEnd"/>
      <w:r w:rsidR="004C5D9B" w:rsidRPr="00D26749">
        <w:t xml:space="preserve"> </w:t>
      </w:r>
      <w:r w:rsidR="002F3B87" w:rsidRPr="00D26749">
        <w:t>better</w:t>
      </w:r>
      <w:r w:rsidR="004C5D9B" w:rsidRPr="00D26749">
        <w:t xml:space="preserve"> water quality at the shelf</w:t>
      </w:r>
      <w:ins w:id="1243" w:author="Gus Hinestrosa" w:date="2018-09-08T20:58:00Z">
        <w:r w:rsidR="00DC1C5F" w:rsidRPr="00D26749">
          <w:t xml:space="preserve"> margin</w:t>
        </w:r>
      </w:ins>
      <w:del w:id="1244" w:author="Gus Hinestrosa" w:date="2018-09-08T20:58:00Z">
        <w:r w:rsidR="004C5D9B" w:rsidRPr="00D26749" w:rsidDel="00DC1C5F">
          <w:delText>-edge</w:delText>
        </w:r>
      </w:del>
      <w:r w:rsidR="004C5D9B" w:rsidRPr="00D26749">
        <w:t xml:space="preserve"> as marine transgression progressed</w:t>
      </w:r>
      <w:r w:rsidR="0024731C" w:rsidRPr="00D26749">
        <w:t>, with ca. 90% of the shelf flooded at a sea</w:t>
      </w:r>
      <w:r w:rsidR="004C5D9B" w:rsidRPr="00D26749">
        <w:t xml:space="preserve"> level</w:t>
      </w:r>
      <w:r w:rsidR="0024731C" w:rsidRPr="00D26749">
        <w:t xml:space="preserve"> of </w:t>
      </w:r>
      <w:r w:rsidR="004C5D9B" w:rsidRPr="00D26749">
        <w:t>30</w:t>
      </w:r>
      <w:r w:rsidR="005D3417" w:rsidRPr="00D26749">
        <w:t>–</w:t>
      </w:r>
      <w:r w:rsidR="004C5D9B" w:rsidRPr="00D26749">
        <w:t>10 m</w:t>
      </w:r>
      <w:r w:rsidR="0024731C" w:rsidRPr="00D26749">
        <w:t>. T</w:t>
      </w:r>
      <w:r w:rsidR="004C5D9B" w:rsidRPr="00D26749">
        <w:t xml:space="preserve">he lateral reconnection of </w:t>
      </w:r>
      <w:del w:id="1245" w:author="Gus Hinestrosa" w:date="2018-09-16T17:37:00Z">
        <w:r w:rsidR="004C5D9B" w:rsidRPr="00D26749" w:rsidDel="00F74231">
          <w:delText xml:space="preserve">the various </w:delText>
        </w:r>
      </w:del>
      <w:r w:rsidR="004C5D9B" w:rsidRPr="00D26749">
        <w:t xml:space="preserve">coastal </w:t>
      </w:r>
      <w:proofErr w:type="spellStart"/>
      <w:r w:rsidR="004C5D9B" w:rsidRPr="00D26749">
        <w:t>embayments</w:t>
      </w:r>
      <w:proofErr w:type="spellEnd"/>
      <w:ins w:id="1246" w:author="Gus Hinestrosa" w:date="2018-09-19T21:04:00Z">
        <w:r w:rsidR="00956435">
          <w:t xml:space="preserve"> increased</w:t>
        </w:r>
      </w:ins>
      <w:r w:rsidR="002F3B87" w:rsidRPr="00D26749">
        <w:t xml:space="preserve">, </w:t>
      </w:r>
      <w:ins w:id="1247" w:author="Gus Hinestrosa" w:date="2018-09-19T21:04:00Z">
        <w:r w:rsidR="00956435">
          <w:t xml:space="preserve">as </w:t>
        </w:r>
      </w:ins>
      <w:r w:rsidR="004C5D9B" w:rsidRPr="00D26749">
        <w:t>inferred from the decrease in coastal</w:t>
      </w:r>
      <w:r w:rsidR="004C5D9B" w:rsidRPr="00F92245">
        <w:t xml:space="preserve"> complexity</w:t>
      </w:r>
      <w:r w:rsidR="0024731C">
        <w:t xml:space="preserve"> </w:t>
      </w:r>
      <w:ins w:id="1248" w:author="Gus Hinestrosa" w:date="2018-09-19T21:06:00Z">
        <w:r w:rsidR="00F22FBD">
          <w:t>(</w:t>
        </w:r>
        <w:r w:rsidR="00F22FBD">
          <w:fldChar w:fldCharType="begin"/>
        </w:r>
        <w:r w:rsidR="00F22FBD">
          <w:instrText xml:space="preserve"> REF _Ref495231808 \h </w:instrText>
        </w:r>
      </w:ins>
      <w:r w:rsidR="00F22FBD">
        <w:fldChar w:fldCharType="separate"/>
      </w:r>
      <w:ins w:id="1249" w:author="Gus Hinestrosa" w:date="2018-09-19T21:06:00Z">
        <w:r w:rsidR="00F22FBD" w:rsidRPr="00F92245">
          <w:t xml:space="preserve">Figure </w:t>
        </w:r>
        <w:r w:rsidR="00F22FBD">
          <w:rPr>
            <w:noProof/>
          </w:rPr>
          <w:t>6</w:t>
        </w:r>
        <w:r w:rsidR="00F22FBD">
          <w:fldChar w:fldCharType="end"/>
        </w:r>
        <w:r w:rsidR="00F22FBD">
          <w:t xml:space="preserve">) </w:t>
        </w:r>
      </w:ins>
      <w:r w:rsidR="0024731C">
        <w:t xml:space="preserve">and </w:t>
      </w:r>
      <w:ins w:id="1250" w:author="Gus Hinestrosa" w:date="2018-09-19T21:04:00Z">
        <w:r w:rsidR="00956435">
          <w:t xml:space="preserve">a return to a relatively </w:t>
        </w:r>
      </w:ins>
      <w:del w:id="1251" w:author="Gus Hinestrosa" w:date="2018-09-19T21:04:00Z">
        <w:r w:rsidR="0024731C" w:rsidDel="00956435">
          <w:delText xml:space="preserve">the </w:delText>
        </w:r>
      </w:del>
      <w:r w:rsidR="0024731C">
        <w:t>linear coast</w:t>
      </w:r>
      <w:del w:id="1252" w:author="Gus Hinestrosa" w:date="2018-09-19T21:03:00Z">
        <w:r w:rsidR="0024731C" w:rsidDel="00956435">
          <w:delText>,</w:delText>
        </w:r>
        <w:r w:rsidR="002F3B87" w:rsidRPr="00F92245" w:rsidDel="00956435">
          <w:delText xml:space="preserve"> </w:delText>
        </w:r>
        <w:r w:rsidR="004C5D9B" w:rsidRPr="00F92245" w:rsidDel="00956435">
          <w:delText xml:space="preserve">was </w:delText>
        </w:r>
      </w:del>
      <w:del w:id="1253" w:author="Gus Hinestrosa" w:date="2018-09-16T17:36:00Z">
        <w:r w:rsidR="00544B7D" w:rsidRPr="00F92245" w:rsidDel="00982FBC">
          <w:delText>greatest</w:delText>
        </w:r>
      </w:del>
      <w:r w:rsidR="0024731C">
        <w:t xml:space="preserve">. </w:t>
      </w:r>
      <w:del w:id="1254" w:author="Gus Hinestrosa" w:date="2018-09-19T21:01:00Z">
        <w:r w:rsidR="0024731C" w:rsidDel="006813AD">
          <w:delText xml:space="preserve">This contributed in the </w:delText>
        </w:r>
        <w:r w:rsidR="004C5D9B" w:rsidRPr="00F92245" w:rsidDel="006813AD">
          <w:delText>reactivati</w:delText>
        </w:r>
        <w:r w:rsidR="0024731C" w:rsidDel="006813AD">
          <w:delText>on of</w:delText>
        </w:r>
        <w:r w:rsidR="004C5D9B" w:rsidRPr="00F92245" w:rsidDel="006813AD">
          <w:delText xml:space="preserve"> </w:delText>
        </w:r>
      </w:del>
      <w:ins w:id="1255" w:author="Gus Hinestrosa" w:date="2018-09-19T21:01:00Z">
        <w:r w:rsidR="006813AD">
          <w:t xml:space="preserve">The </w:t>
        </w:r>
      </w:ins>
      <w:r w:rsidR="005D3417" w:rsidRPr="00F92245">
        <w:t>northward</w:t>
      </w:r>
      <w:r w:rsidR="00192133">
        <w:t>,</w:t>
      </w:r>
      <w:r w:rsidR="005D3417" w:rsidRPr="00F92245">
        <w:t xml:space="preserve"> </w:t>
      </w:r>
      <w:r w:rsidR="004C5D9B" w:rsidRPr="00F92245">
        <w:t xml:space="preserve">fair-weather longshore </w:t>
      </w:r>
      <w:r w:rsidR="001244E5">
        <w:t>(</w:t>
      </w:r>
      <w:r w:rsidR="00114FCA" w:rsidRPr="00F92245">
        <w:fldChar w:fldCharType="begin"/>
      </w:r>
      <w:r w:rsidR="009C20A9">
        <w:instrText xml:space="preserve"> ADDIN EN.CITE &lt;EndNote&gt;&lt;Cite&gt;&lt;Author&gt;Lambeck&lt;/Author&gt;&lt;Year&gt;2000&lt;/Year&gt;&lt;RecNum&gt;56&lt;/RecNum&gt;&lt;DisplayText&gt;Lambeck and Woolfe, 2000&lt;/DisplayText&gt;&lt;record&gt;&lt;rec-number&gt;56&lt;/rec-number&gt;&lt;foreign-keys&gt;&lt;key app="EN" db-id="x5dasrs09vwsabepssyxweznptsx5t5avz9v" timestamp="0"&gt;56&lt;/key&gt;&lt;/foreign-keys&gt;&lt;ref-type name="Journal Article"&gt;17&lt;/ref-type&gt;&lt;contributors&gt;&lt;authors&gt;&lt;author&gt;Lambeck, A.&lt;/author&gt;&lt;author&gt;Woolfe, K. J.&lt;/author&gt;&lt;/authors&gt;&lt;/contributors&gt;&lt;titles&gt;&lt;title&gt;Composition and textural variability along the 10m isobath, Great Barrier Reef: evidence for pervasive northward sediment transport&lt;/title&gt;&lt;secondary-title&gt;Australian Journal of Earth Sciences&lt;/secondary-title&gt;&lt;/titles&gt;&lt;pages&gt;327-335&lt;/pages&gt;&lt;volume&gt;47&lt;/volume&gt;&lt;number&gt;2&lt;/number&gt;&lt;dates&gt;&lt;year&gt;2000&lt;/year&gt;&lt;/dates&gt;&lt;isbn&gt;0812-0099&lt;/isbn&gt;&lt;label&gt;LambeckWoolfe_2000&lt;/label&gt;&lt;urls&gt;&lt;related-urls&gt;&lt;url&gt;&amp;lt;Go to ISI&amp;gt;://WOS:000087108500012&lt;/url&gt;&lt;/related-urls&gt;&lt;/urls&gt;&lt;/record&gt;&lt;/Cite&gt;&lt;/EndNote&gt;</w:instrText>
      </w:r>
      <w:r w:rsidR="00114FCA" w:rsidRPr="00F92245">
        <w:fldChar w:fldCharType="separate"/>
      </w:r>
      <w:r w:rsidR="004C77CB">
        <w:rPr>
          <w:noProof/>
        </w:rPr>
        <w:t>Lambeck and Woolfe, 2000</w:t>
      </w:r>
      <w:r w:rsidR="00114FCA" w:rsidRPr="00F92245">
        <w:fldChar w:fldCharType="end"/>
      </w:r>
      <w:r w:rsidR="001244E5">
        <w:t>)</w:t>
      </w:r>
      <w:r w:rsidR="004C5D9B" w:rsidRPr="00F92245">
        <w:t xml:space="preserve"> and storm-weather </w:t>
      </w:r>
      <w:proofErr w:type="spellStart"/>
      <w:r w:rsidR="004C5D9B" w:rsidRPr="00F92245">
        <w:t>longshelf</w:t>
      </w:r>
      <w:proofErr w:type="spellEnd"/>
      <w:r w:rsidR="004C5D9B" w:rsidRPr="00F92245">
        <w:t xml:space="preserve"> </w:t>
      </w:r>
      <w:r w:rsidR="001244E5">
        <w:t>(</w:t>
      </w:r>
      <w:r w:rsidR="00114FCA" w:rsidRPr="00F92245">
        <w:fldChar w:fldCharType="begin"/>
      </w:r>
      <w:r w:rsidR="003E46A1">
        <w:instrText xml:space="preserve"> ADDIN EN.CITE &lt;EndNote&gt;&lt;Cite&gt;&lt;Author&gt;Larcombe&lt;/Author&gt;&lt;Year&gt;2004&lt;/Year&gt;&lt;RecNum&gt;59&lt;/RecNum&gt;&lt;DisplayText&gt;Larcombe and Carter, 2004; Harris and Heap, 2009&lt;/DisplayText&gt;&lt;record&gt;&lt;rec-number&gt;59&lt;/rec-number&gt;&lt;foreign-keys&gt;&lt;key app="EN" db-id="x5dasrs09vwsabepssyxweznptsx5t5avz9v" timestamp="0"&gt;59&lt;/key&gt;&lt;/foreign-keys&gt;&lt;ref-type name="Journal Article"&gt;17&lt;/ref-type&gt;&lt;contributors&gt;&lt;authors&gt;&lt;author&gt;Larcombe, P.&lt;/author&gt;&lt;author&gt;Carter, R. M.&lt;/author&gt;&lt;/authors&gt;&lt;/contributors&gt;&lt;titles&gt;&lt;title&gt;Cyclone pumping, sediment partitioning and the development of the Great Barrier Reef shelf system: a review&lt;/title&gt;&lt;secondary-title&gt;Quaternary Science Reviews&lt;/secondary-title&gt;&lt;/titles&gt;&lt;pages&gt;107-135&lt;/pages&gt;&lt;volume&gt;23&lt;/volume&gt;&lt;number&gt;1–2&lt;/number&gt;&lt;dates&gt;&lt;year&gt;2004&lt;/year&gt;&lt;/dates&gt;&lt;isbn&gt;0277-3791&lt;/isbn&gt;&lt;label&gt;LarcombeCarter_2004&lt;/label&gt;&lt;urls&gt;&lt;related-urls&gt;&lt;url&gt;http://www.sciencedirect.com/science/article/pii/S0277379103002671&lt;/url&gt;&lt;/related-urls&gt;&lt;/urls&gt;&lt;/record&gt;&lt;/Cite&gt;&lt;Cite&gt;&lt;Author&gt;Harris&lt;/Author&gt;&lt;Year&gt;2009&lt;/Year&gt;&lt;RecNum&gt;123&lt;/RecNum&gt;&lt;record&gt;&lt;rec-number&gt;123&lt;/rec-number&gt;&lt;foreign-keys&gt;&lt;key app="EN" db-id="x5dasrs09vwsabepssyxweznptsx5t5avz9v" timestamp="1537133772"&gt;123&lt;/key&gt;&lt;/foreign-keys&gt;&lt;ref-type name="Journal Article"&gt;17&lt;/ref-type&gt;&lt;contributors&gt;&lt;authors&gt;&lt;author&gt;Harris, Peter T&lt;/author&gt;&lt;author&gt;Heap, Andrew D&lt;/author&gt;&lt;/authors&gt;&lt;/contributors&gt;&lt;titles&gt;&lt;title&gt;Cyclone-induced net sediment transport pathway on the continental shelf of tropical Australia inferred from reef talus deposits&lt;/title&gt;&lt;secondary-title&gt;Continental Shelf Research&lt;/secondary-title&gt;&lt;/titles&gt;&lt;periodical&gt;&lt;full-title&gt;Continental Shelf Research&lt;/full-title&gt;&lt;/periodical&gt;&lt;pages&gt;2011-2019&lt;/pages&gt;&lt;volume&gt;29&lt;/volume&gt;&lt;number&gt;16&lt;/number&gt;&lt;dates&gt;&lt;year&gt;2009&lt;/year&gt;&lt;/dates&gt;&lt;isbn&gt;0278-4343&lt;/isbn&gt;&lt;urls&gt;&lt;/urls&gt;&lt;/record&gt;&lt;/Cite&gt;&lt;/EndNote&gt;</w:instrText>
      </w:r>
      <w:r w:rsidR="00114FCA" w:rsidRPr="00F92245">
        <w:fldChar w:fldCharType="separate"/>
      </w:r>
      <w:r w:rsidR="003E46A1">
        <w:rPr>
          <w:noProof/>
        </w:rPr>
        <w:t>Larcombe and Carter, 2004; Harris and Heap, 2009</w:t>
      </w:r>
      <w:r w:rsidR="00114FCA" w:rsidRPr="00F92245">
        <w:fldChar w:fldCharType="end"/>
      </w:r>
      <w:r w:rsidR="001244E5">
        <w:t>)</w:t>
      </w:r>
      <w:r w:rsidR="004C5D9B" w:rsidRPr="00F92245">
        <w:t xml:space="preserve"> currents</w:t>
      </w:r>
      <w:ins w:id="1256" w:author="Gus Hinestrosa" w:date="2018-09-19T21:01:00Z">
        <w:r w:rsidR="006813AD">
          <w:t xml:space="preserve"> were now </w:t>
        </w:r>
      </w:ins>
      <w:ins w:id="1257" w:author="Gus Hinestrosa" w:date="2018-09-19T21:08:00Z">
        <w:r w:rsidR="004C4605">
          <w:t>flowing</w:t>
        </w:r>
      </w:ins>
      <w:ins w:id="1258" w:author="Gus Hinestrosa" w:date="2018-09-19T21:01:00Z">
        <w:r w:rsidR="006813AD">
          <w:t xml:space="preserve"> </w:t>
        </w:r>
      </w:ins>
      <w:ins w:id="1259" w:author="Gus Hinestrosa" w:date="2018-09-19T21:02:00Z">
        <w:r w:rsidR="006813AD">
          <w:t>on</w:t>
        </w:r>
      </w:ins>
      <w:ins w:id="1260" w:author="Gus Hinestrosa" w:date="2018-09-19T21:01:00Z">
        <w:r w:rsidR="006813AD">
          <w:t xml:space="preserve"> a </w:t>
        </w:r>
      </w:ins>
      <w:ins w:id="1261" w:author="Gus Hinestrosa" w:date="2018-09-19T21:02:00Z">
        <w:r w:rsidR="006813AD">
          <w:t>shelf</w:t>
        </w:r>
      </w:ins>
      <w:ins w:id="1262" w:author="Gus Hinestrosa" w:date="2018-09-19T21:01:00Z">
        <w:r w:rsidR="006813AD">
          <w:t xml:space="preserve"> </w:t>
        </w:r>
      </w:ins>
      <w:ins w:id="1263" w:author="Gus Hinestrosa" w:date="2018-09-19T21:02:00Z">
        <w:r w:rsidR="006813AD">
          <w:t>with</w:t>
        </w:r>
      </w:ins>
      <w:ins w:id="1264" w:author="Gus Hinestrosa" w:date="2018-09-19T21:01:00Z">
        <w:r w:rsidR="006813AD">
          <w:t xml:space="preserve"> reduced coastal co</w:t>
        </w:r>
        <w:r w:rsidR="004C4605">
          <w:t>mplexity</w:t>
        </w:r>
        <w:r w:rsidR="006813AD">
          <w:t xml:space="preserve"> </w:t>
        </w:r>
      </w:ins>
      <w:ins w:id="1265" w:author="Gus Hinestrosa" w:date="2018-09-19T21:08:00Z">
        <w:r w:rsidR="004C4605">
          <w:t>and this</w:t>
        </w:r>
      </w:ins>
      <w:ins w:id="1266" w:author="Gus Hinestrosa" w:date="2018-09-19T21:02:00Z">
        <w:r w:rsidR="006813AD">
          <w:t xml:space="preserve"> enabled a more uninterrupted, connective northward flow</w:t>
        </w:r>
      </w:ins>
      <w:r w:rsidR="004C5D9B" w:rsidRPr="00F92245">
        <w:t>. The</w:t>
      </w:r>
      <w:ins w:id="1267" w:author="Gus Hinestrosa" w:date="2018-09-19T21:08:00Z">
        <w:r w:rsidR="004C4605">
          <w:t xml:space="preserve"> longshore and </w:t>
        </w:r>
        <w:proofErr w:type="spellStart"/>
        <w:r w:rsidR="004C4605">
          <w:t>longshelf</w:t>
        </w:r>
      </w:ins>
      <w:proofErr w:type="spellEnd"/>
      <w:del w:id="1268" w:author="Gus Hinestrosa" w:date="2018-09-19T21:08:00Z">
        <w:r w:rsidR="004C5D9B" w:rsidRPr="00F92245" w:rsidDel="004C4605">
          <w:delText>se</w:delText>
        </w:r>
      </w:del>
      <w:r w:rsidR="004C5D9B" w:rsidRPr="00F92245">
        <w:t xml:space="preserve"> currents </w:t>
      </w:r>
      <w:del w:id="1269" w:author="Gus Hinestrosa" w:date="2018-09-19T21:05:00Z">
        <w:r w:rsidR="004C5D9B" w:rsidRPr="00F92245" w:rsidDel="00F22FBD">
          <w:delText>redirected sediments away from the</w:delText>
        </w:r>
      </w:del>
      <w:ins w:id="1270" w:author="Gus Hinestrosa" w:date="2018-09-19T21:05:00Z">
        <w:r w:rsidR="00F22FBD">
          <w:t xml:space="preserve">hindered </w:t>
        </w:r>
      </w:ins>
      <w:del w:id="1271" w:author="Gus Hinestrosa" w:date="2018-09-19T21:05:00Z">
        <w:r w:rsidR="004C5D9B" w:rsidRPr="00F92245" w:rsidDel="00F22FBD">
          <w:delText xml:space="preserve"> </w:delText>
        </w:r>
      </w:del>
      <w:ins w:id="1272" w:author="Gus Hinestrosa" w:date="2018-09-19T21:05:00Z">
        <w:r w:rsidR="00F22FBD">
          <w:t xml:space="preserve">cross-shelf transport, at least </w:t>
        </w:r>
      </w:ins>
      <w:del w:id="1273" w:author="Gus Hinestrosa" w:date="2018-09-19T21:06:00Z">
        <w:r w:rsidR="004C5D9B" w:rsidRPr="00F92245" w:rsidDel="00F22FBD">
          <w:delText>s</w:delText>
        </w:r>
      </w:del>
      <w:ins w:id="1274" w:author="Gus Hinestrosa" w:date="2018-09-19T21:06:00Z">
        <w:r w:rsidR="00F22FBD">
          <w:t>at the s</w:t>
        </w:r>
      </w:ins>
      <w:r w:rsidR="004C5D9B" w:rsidRPr="00F92245">
        <w:t>helf</w:t>
      </w:r>
      <w:ins w:id="1275" w:author="Gus Hinestrosa" w:date="2018-09-08T20:58:00Z">
        <w:r w:rsidR="00DC1C5F">
          <w:t xml:space="preserve"> edge</w:t>
        </w:r>
      </w:ins>
      <w:del w:id="1276" w:author="Gus Hinestrosa" w:date="2018-09-08T20:58:00Z">
        <w:r w:rsidR="004C5D9B" w:rsidRPr="00F92245" w:rsidDel="00DC1C5F">
          <w:delText>-break</w:delText>
        </w:r>
      </w:del>
      <w:r w:rsidR="004C5D9B" w:rsidRPr="00F92245">
        <w:t xml:space="preserve"> of the southern-central GBR</w:t>
      </w:r>
      <w:ins w:id="1277" w:author="Gus Hinestrosa" w:date="2018-09-19T21:09:00Z">
        <w:r w:rsidR="004C4605">
          <w:t>,</w:t>
        </w:r>
      </w:ins>
      <w:r w:rsidR="004C5D9B" w:rsidRPr="00F92245">
        <w:t xml:space="preserve"> and</w:t>
      </w:r>
      <w:ins w:id="1278" w:author="Gus Hinestrosa" w:date="2018-09-19T21:06:00Z">
        <w:r w:rsidR="004C4605">
          <w:t xml:space="preserve"> </w:t>
        </w:r>
      </w:ins>
      <w:del w:id="1279" w:author="Gus Hinestrosa" w:date="2018-09-19T21:09:00Z">
        <w:r w:rsidR="004C5D9B" w:rsidRPr="00F92245" w:rsidDel="004C4605">
          <w:delText xml:space="preserve"> </w:delText>
        </w:r>
      </w:del>
      <w:r w:rsidR="004C5D9B" w:rsidRPr="00F92245">
        <w:t xml:space="preserve">ultimately produced the coast-to-basin sedimentological differentiation observed today </w:t>
      </w:r>
      <w:r w:rsidR="001244E5">
        <w:t>(</w:t>
      </w:r>
      <w:r w:rsidR="00114FCA" w:rsidRPr="00F92245">
        <w:fldChar w:fldCharType="begin"/>
      </w:r>
      <w:r w:rsidR="00C53B66">
        <w:instrText xml:space="preserve"> ADDIN EN.CITE &lt;EndNote&gt;&lt;Cite&gt;&lt;Author&gt;Harris&lt;/Author&gt;&lt;Year&gt;1990&lt;/Year&gt;&lt;RecNum&gt;106&lt;/RecNum&gt;&lt;DisplayText&gt;Belperio, 1983; Harris et al., 1990&lt;/DisplayText&gt;&lt;record&gt;&lt;rec-number&gt;106&lt;/rec-number&gt;&lt;foreign-keys&gt;&lt;key app="EN" db-id="x5dasrs09vwsabepssyxweznptsx5t5avz9v" timestamp="0"&gt;106&lt;/key&gt;&lt;/foreign-keys&gt;&lt;ref-type name="Journal Article"&gt;17&lt;/ref-type&gt;&lt;contributors&gt;&lt;authors&gt;&lt;author&gt;Harris, Peter T.&lt;/author&gt;&lt;author&gt;Davies, Peter J.&lt;/author&gt;&lt;author&gt;Marshall, John F.&lt;/author&gt;&lt;/authors&gt;&lt;/contributors&gt;&lt;titles&gt;&lt;title&gt;Late Quaternary sedimentation on the Great Barrier Reef continental shelf and slope east of Townsville, Australia&lt;/title&gt;&lt;secondary-title&gt;Marine Geology&lt;/secondary-title&gt;&lt;/titles&gt;&lt;periodical&gt;&lt;full-title&gt;Marine Geology&lt;/full-title&gt;&lt;/periodical&gt;&lt;pages&gt;55-77&lt;/pages&gt;&lt;volume&gt;94&lt;/volume&gt;&lt;number&gt;1&lt;/number&gt;&lt;dates&gt;&lt;year&gt;1990&lt;/year&gt;&lt;pub-dates&gt;&lt;date&gt;1990/07/01/&lt;/date&gt;&lt;/pub-dates&gt;&lt;/dates&gt;&lt;isbn&gt;0025-3227&lt;/isbn&gt;&lt;urls&gt;&lt;related-urls&gt;&lt;url&gt;http://www.sciencedirect.com/science/article/pii/002532279090103Q&lt;/url&gt;&lt;/related-urls&gt;&lt;/urls&gt;&lt;electronic-resource-num&gt;https://doi.org/10.1016/0025-3227(90)90103-Q&lt;/electronic-resource-num&gt;&lt;/record&gt;&lt;/Cite&gt;&lt;Cite&gt;&lt;Author&gt;Belperio&lt;/Author&gt;&lt;Year&gt;1983&lt;/Year&gt;&lt;RecNum&gt;122&lt;/RecNum&gt;&lt;record&gt;&lt;rec-number&gt;122&lt;/rec-number&gt;&lt;foreign-keys&gt;&lt;key app="EN" db-id="x5dasrs09vwsabepssyxweznptsx5t5avz9v" timestamp="1537133587"&gt;122&lt;/key&gt;&lt;/foreign-keys&gt;&lt;ref-type name="Journal Article"&gt;17&lt;/ref-type&gt;&lt;contributors&gt;&lt;authors&gt;&lt;author&gt;Belperio, AP&lt;/author&gt;&lt;/authors&gt;&lt;/contributors&gt;&lt;titles&gt;&lt;title&gt;Terrigenous sedimentation in the central Great Barrier Reef lagoon: a model from the Burdekin region&lt;/title&gt;&lt;secondary-title&gt;BMR Journal of Australian Geology and Geophysics&lt;/secondary-title&gt;&lt;/titles&gt;&lt;periodical&gt;&lt;full-title&gt;BMR Journal of Australian Geology and Geophysics&lt;/full-title&gt;&lt;/periodical&gt;&lt;pages&gt;179-190&lt;/pages&gt;&lt;volume&gt;8&lt;/volume&gt;&lt;number&gt;3&lt;/number&gt;&lt;dates&gt;&lt;year&gt;1983&lt;/year&gt;&lt;/dates&gt;&lt;urls&gt;&lt;/urls&gt;&lt;/record&gt;&lt;/Cite&gt;&lt;/EndNote&gt;</w:instrText>
      </w:r>
      <w:r w:rsidR="00114FCA" w:rsidRPr="00F92245">
        <w:fldChar w:fldCharType="separate"/>
      </w:r>
      <w:r w:rsidR="001A52E6">
        <w:rPr>
          <w:noProof/>
        </w:rPr>
        <w:t>Belperio, 1983; Harris et al., 1990</w:t>
      </w:r>
      <w:r w:rsidR="00114FCA" w:rsidRPr="00F92245">
        <w:fldChar w:fldCharType="end"/>
      </w:r>
      <w:ins w:id="1280" w:author="Gus Hinestrosa" w:date="2018-09-16T17:37:00Z">
        <w:r w:rsidR="001A52E6">
          <w:t>)</w:t>
        </w:r>
      </w:ins>
      <w:ins w:id="1281" w:author="Gus Hinestrosa" w:date="2018-09-19T21:09:00Z">
        <w:r w:rsidR="00120128">
          <w:t>.</w:t>
        </w:r>
      </w:ins>
      <w:del w:id="1282" w:author="Gus Hinestrosa" w:date="2018-09-16T22:49:00Z">
        <w:r w:rsidR="001244E5" w:rsidDel="001A52E6">
          <w:delText>)</w:delText>
        </w:r>
        <w:r w:rsidR="00114FCA" w:rsidRPr="00F92245" w:rsidDel="001A52E6">
          <w:delText xml:space="preserve">. </w:delText>
        </w:r>
      </w:del>
    </w:p>
    <w:p w14:paraId="78E6E401" w14:textId="4FD7B8FF" w:rsidR="003078A3" w:rsidRPr="00F92245" w:rsidDel="00120128" w:rsidRDefault="009D628F" w:rsidP="0056087B">
      <w:pPr>
        <w:pStyle w:val="Heading2"/>
        <w:numPr>
          <w:ilvl w:val="1"/>
          <w:numId w:val="9"/>
        </w:numPr>
        <w:spacing w:line="480" w:lineRule="auto"/>
        <w:rPr>
          <w:del w:id="1283" w:author="Gus Hinestrosa" w:date="2018-09-19T21:09:00Z"/>
        </w:rPr>
      </w:pPr>
      <w:del w:id="1284" w:author="Gus Hinestrosa" w:date="2018-09-19T21:09:00Z">
        <w:r w:rsidRPr="00F92245" w:rsidDel="00120128">
          <w:delText xml:space="preserve">Postglacial reefs and the </w:delText>
        </w:r>
        <w:r w:rsidR="003078A3" w:rsidRPr="00F92245" w:rsidDel="00120128">
          <w:delText>carbon cycle</w:delText>
        </w:r>
      </w:del>
    </w:p>
    <w:p w14:paraId="6D4E06EB" w14:textId="0AC8AD77" w:rsidR="003078A3" w:rsidRPr="00F92245" w:rsidDel="00120128" w:rsidRDefault="00FC2378" w:rsidP="00FC2378">
      <w:pPr>
        <w:spacing w:before="180" w:after="180" w:line="480" w:lineRule="auto"/>
        <w:rPr>
          <w:del w:id="1285" w:author="Gus Hinestrosa" w:date="2018-09-19T21:09:00Z"/>
        </w:rPr>
      </w:pPr>
      <w:del w:id="1286" w:author="Gus Hinestrosa" w:date="2018-09-19T21:09:00Z">
        <w:r w:rsidRPr="00F92245" w:rsidDel="00120128">
          <w:delText xml:space="preserve">The fifth assessment report of the Intergovernmental Panel on Climate Change </w:delText>
        </w:r>
        <w:r w:rsidR="001244E5" w:rsidDel="00120128">
          <w:delText>(</w:delText>
        </w:r>
        <w:r w:rsidR="00A84997" w:rsidRPr="00F92245" w:rsidDel="00120128">
          <w:fldChar w:fldCharType="begin"/>
        </w:r>
        <w:r w:rsidR="009C20A9" w:rsidDel="00120128">
          <w:delInstrText xml:space="preserve"> ADDIN EN.CITE &lt;EndNote&gt;&lt;Cite&gt;&lt;Author&gt;Ciais&lt;/Author&gt;&lt;Year&gt;2013&lt;/Year&gt;&lt;RecNum&gt;113&lt;/RecNum&gt;&lt;DisplayText&gt;Ciais et al., 2013&lt;/DisplayText&gt;&lt;record&gt;&lt;rec-number&gt;113&lt;/rec-number&gt;&lt;foreign-keys&gt;&lt;key app="EN" db-id="x5dasrs09vwsabepssyxweznptsx5t5avz9v" timestamp="0"&gt;113&lt;/key&gt;&lt;/foreign-keys&gt;&lt;ref-type name="Book Section"&gt;5&lt;/ref-type&gt;&lt;contributors&gt;&lt;authors&gt;&lt;author&gt;P. Ciais&lt;/author&gt;&lt;author&gt;C. Sabine&lt;/author&gt;&lt;author&gt;G. Bala&lt;/author&gt;&lt;author&gt;L. Bopp&lt;/author&gt;&lt;author&gt;V. Brovkin&lt;/author&gt;&lt;author&gt;J. Canadell&lt;/author&gt;&lt;author&gt;A. Chhabra&lt;/author&gt;&lt;author&gt;R. DeFries&lt;/author&gt;&lt;author&gt;J. Galloway&lt;/author&gt;&lt;author&gt;M. Heimann&lt;/author&gt;&lt;author&gt;C. Jones&lt;/author&gt;&lt;author&gt;C. Le Quéré&lt;/author&gt;&lt;author&gt;R.B. Myneni&lt;/author&gt;&lt;author&gt;S. Piao&lt;/author&gt;&lt;author&gt;P. Thornton&lt;/author&gt;&lt;/authors&gt;&lt;secondary-authors&gt;&lt;author&gt;T.F. Stocker&lt;/author&gt;&lt;author&gt;D. Qin&lt;/author&gt;&lt;author&gt;G.-K. Plattner&lt;/author&gt;&lt;author&gt;M. Tignor&lt;/author&gt;&lt;author&gt;S.K. Allen&lt;/author&gt;&lt;author&gt;J. Boschung&lt;/author&gt;&lt;author&gt;A. Nauels&lt;/author&gt;&lt;author&gt;Y. Xia&lt;/author&gt;&lt;author&gt;V. Bex&lt;/author&gt;&lt;author&gt;P.M. Midgley&lt;/author&gt;&lt;/secondary-authors&gt;&lt;/contributors&gt;&lt;titles&gt;&lt;title&gt;Carbon and Other Biogeochemical Cycles&lt;/title&gt;&lt;secondary-title&gt;Climate Change 2013: The Physical Science Basis. Contribution of Working Group I to the Fifth Assessment Report of the Intergovernmental Panel on Climate Change&lt;/secondary-title&gt;&lt;/titles&gt;&lt;pages&gt;465–570&lt;/pages&gt;&lt;section&gt;6&lt;/section&gt;&lt;dates&gt;&lt;year&gt;2013&lt;/year&gt;&lt;/dates&gt;&lt;pub-location&gt;Cambridge, United Kingdom and New York, NY, USA&lt;/pub-location&gt;&lt;publisher&gt;Cambridge University Press&lt;/publisher&gt;&lt;isbn&gt;ISBN 978-1-107-66182-0&lt;/isbn&gt;&lt;urls&gt;&lt;related-urls&gt;&lt;url&gt;www.climatechange2013.org&lt;/url&gt;&lt;/related-urls&gt;&lt;/urls&gt;&lt;electronic-resource-num&gt;10.1017/CBO9781107415324.015&lt;/electronic-resource-num&gt;&lt;/record&gt;&lt;/Cite&gt;&lt;/EndNote&gt;</w:delInstrText>
        </w:r>
        <w:r w:rsidR="00A84997" w:rsidRPr="00F92245" w:rsidDel="00120128">
          <w:fldChar w:fldCharType="separate"/>
        </w:r>
        <w:r w:rsidR="004C77CB" w:rsidDel="00120128">
          <w:rPr>
            <w:noProof/>
          </w:rPr>
          <w:delText>Ciais et al., 2013</w:delText>
        </w:r>
        <w:r w:rsidR="00A84997" w:rsidRPr="00F92245" w:rsidDel="00120128">
          <w:fldChar w:fldCharType="end"/>
        </w:r>
        <w:r w:rsidR="001244E5" w:rsidDel="00120128">
          <w:delText>)</w:delText>
        </w:r>
        <w:r w:rsidRPr="00F92245" w:rsidDel="00120128">
          <w:delText xml:space="preserve"> identifies the major contributors for atmospheric CO</w:delText>
        </w:r>
        <w:r w:rsidRPr="00F92245" w:rsidDel="00120128">
          <w:rPr>
            <w:vertAlign w:val="subscript"/>
          </w:rPr>
          <w:delText>2</w:delText>
        </w:r>
        <w:r w:rsidRPr="00F92245" w:rsidDel="00120128">
          <w:delText xml:space="preserve"> change from the LGM to present. In this report, </w:delText>
        </w:r>
        <w:r w:rsidR="00344E20" w:rsidRPr="00F92245" w:rsidDel="00120128">
          <w:delText xml:space="preserve">the </w:delText>
        </w:r>
        <w:r w:rsidRPr="00F92245" w:rsidDel="00120128">
          <w:delText>contribution from both coral reef accretion and the carbonate</w:delText>
        </w:r>
        <w:r w:rsidR="001244E5" w:rsidDel="00120128">
          <w:delText xml:space="preserve"> </w:delText>
        </w:r>
        <w:r w:rsidRPr="00F92245" w:rsidDel="00120128">
          <w:delText xml:space="preserve">compensation mechanism are assigned a medium degree of confidence, and the volumes are estimated to be significant, but highly variable </w:delText>
        </w:r>
        <w:r w:rsidR="001244E5" w:rsidDel="00120128">
          <w:delText>(</w:delText>
        </w:r>
        <w:r w:rsidR="00BB3FC3" w:rsidRPr="00F92245" w:rsidDel="00120128">
          <w:fldChar w:fldCharType="begin"/>
        </w:r>
        <w:r w:rsidR="009C20A9" w:rsidDel="00120128">
          <w:delInstrText xml:space="preserve"> ADDIN EN.CITE &lt;EndNote&gt;&lt;Cite&gt;&lt;Author&gt;Kohfeld&lt;/Author&gt;&lt;Year&gt;2009&lt;/Year&gt;&lt;RecNum&gt;114&lt;/RecNum&gt;&lt;DisplayText&gt;Kohfeld and Ridgwell, 2009&lt;/DisplayText&gt;&lt;record&gt;&lt;rec-number&gt;114&lt;/rec-number&gt;&lt;foreign-keys&gt;&lt;key app="EN" db-id="x5dasrs09vwsabepssyxweznptsx5t5avz9v" timestamp="0"&gt;114&lt;/key&gt;&lt;/foreign-keys&gt;&lt;ref-type name="Journal Article"&gt;17&lt;/ref-type&gt;&lt;contributors&gt;&lt;authors&gt;&lt;author&gt;Kohfeld, Karen E&lt;/author&gt;&lt;author&gt;Ridgwell, Andy&lt;/author&gt;&lt;/authors&gt;&lt;/contributors&gt;&lt;titles&gt;&lt;title&gt;Glacial‐Interglacial Variability in Atmospheric CO2&lt;/title&gt;&lt;secondary-title&gt;Surface ocean-lower atmosphere processes&lt;/secondary-title&gt;&lt;/titles&gt;&lt;pages&gt;251-286&lt;/pages&gt;&lt;dates&gt;&lt;year&gt;2009&lt;/year&gt;&lt;/dates&gt;&lt;isbn&gt;1118670337&lt;/isbn&gt;&lt;urls&gt;&lt;/urls&gt;&lt;/record&gt;&lt;/Cite&gt;&lt;/EndNote&gt;</w:delInstrText>
        </w:r>
        <w:r w:rsidR="00BB3FC3" w:rsidRPr="00F92245" w:rsidDel="00120128">
          <w:fldChar w:fldCharType="separate"/>
        </w:r>
        <w:r w:rsidR="004C77CB" w:rsidDel="00120128">
          <w:rPr>
            <w:noProof/>
          </w:rPr>
          <w:delText>Kohfeld and Ridgwell, 2009</w:delText>
        </w:r>
        <w:r w:rsidR="00BB3FC3" w:rsidRPr="00F92245" w:rsidDel="00120128">
          <w:fldChar w:fldCharType="end"/>
        </w:r>
        <w:r w:rsidR="001244E5" w:rsidDel="00120128">
          <w:delText>)</w:delText>
        </w:r>
        <w:r w:rsidRPr="00F92245" w:rsidDel="00120128">
          <w:delText xml:space="preserve">. The quantification of the shelf </w:delText>
        </w:r>
        <w:r w:rsidR="00BB3FC3" w:rsidRPr="00F92245" w:rsidDel="00120128">
          <w:delText>and shelf</w:delText>
        </w:r>
      </w:del>
      <w:del w:id="1287" w:author="Gus Hinestrosa" w:date="2018-09-08T20:58:00Z">
        <w:r w:rsidR="00BB3FC3" w:rsidRPr="00F92245" w:rsidDel="00DC1C5F">
          <w:delText>-edge</w:delText>
        </w:r>
      </w:del>
      <w:del w:id="1288" w:author="Gus Hinestrosa" w:date="2018-09-19T21:09:00Z">
        <w:r w:rsidR="00BB3FC3" w:rsidRPr="00F92245" w:rsidDel="00120128">
          <w:delText xml:space="preserve"> </w:delText>
        </w:r>
        <w:r w:rsidRPr="00F92245" w:rsidDel="00120128">
          <w:delText>flooding</w:delText>
        </w:r>
        <w:r w:rsidR="00937945" w:rsidRPr="00F92245" w:rsidDel="00120128">
          <w:delText xml:space="preserve"> </w:delText>
        </w:r>
        <w:r w:rsidRPr="00F92245" w:rsidDel="00120128">
          <w:delText xml:space="preserve">could constitute a valid </w:delText>
        </w:r>
        <w:r w:rsidR="00511477" w:rsidRPr="00F92245" w:rsidDel="00120128">
          <w:delText>shelf-</w:delText>
        </w:r>
        <w:r w:rsidRPr="00F92245" w:rsidDel="00120128">
          <w:delText xml:space="preserve">scale input for </w:delText>
        </w:r>
        <w:r w:rsidR="00511477" w:rsidRPr="00F92245" w:rsidDel="00120128">
          <w:delText xml:space="preserve">the estimation of </w:delText>
        </w:r>
        <w:r w:rsidRPr="00F92245" w:rsidDel="00120128">
          <w:delText xml:space="preserve">postglacial </w:delText>
        </w:r>
        <w:r w:rsidR="00511477" w:rsidRPr="00F92245" w:rsidDel="00120128">
          <w:delText xml:space="preserve">reef </w:delText>
        </w:r>
        <w:r w:rsidRPr="00F92245" w:rsidDel="00120128">
          <w:delText xml:space="preserve">carbonate </w:delText>
        </w:r>
        <w:r w:rsidR="00511477" w:rsidRPr="00F92245" w:rsidDel="00120128">
          <w:delText xml:space="preserve">accumulation </w:delText>
        </w:r>
        <w:r w:rsidRPr="00F92245" w:rsidDel="00120128">
          <w:delText>in the GBR</w:delText>
        </w:r>
        <w:r w:rsidR="00511477" w:rsidRPr="00F92245" w:rsidDel="00120128">
          <w:delText>. This could contribute to the validation of</w:delText>
        </w:r>
        <w:r w:rsidRPr="00F92245" w:rsidDel="00120128">
          <w:delText xml:space="preserve"> </w:delText>
        </w:r>
        <w:r w:rsidR="00511477" w:rsidRPr="00F92245" w:rsidDel="00120128">
          <w:delText xml:space="preserve">previous global </w:delText>
        </w:r>
        <w:r w:rsidRPr="00F92245" w:rsidDel="00120128">
          <w:delText xml:space="preserve">estimates </w:delText>
        </w:r>
        <w:r w:rsidR="001244E5" w:rsidDel="00120128">
          <w:delText>(</w:delText>
        </w:r>
        <w:r w:rsidR="00DE7DDD" w:rsidRPr="00F92245" w:rsidDel="00120128">
          <w:fldChar w:fldCharType="begin">
            <w:fldData xml:space="preserve">PEVuZE5vdGU+PENpdGU+PEF1dGhvcj5WZWNzZWk8L0F1dGhvcj48WWVhcj4yMDA0PC9ZZWFyPjxS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</w:fldData>
          </w:fldChar>
        </w:r>
        <w:r w:rsidR="00B46B0B" w:rsidDel="00120128">
          <w:delInstrText xml:space="preserve"> ADDIN EN.CITE </w:delInstrText>
        </w:r>
        <w:r w:rsidR="00B46B0B" w:rsidDel="00120128">
          <w:fldChar w:fldCharType="begin">
            <w:fldData xml:space="preserve">PEVuZE5vdGU+PENpdGU+PEF1dGhvcj5WZWNzZWk8L0F1dGhvcj48WWVhcj4yMDA0PC9ZZWFyPjxS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</w:fldData>
          </w:fldChar>
        </w:r>
        <w:r w:rsidR="00B46B0B" w:rsidDel="00120128">
          <w:delInstrText xml:space="preserve"> ADDIN EN.CITE.DATA </w:delInstrText>
        </w:r>
        <w:r w:rsidR="00B46B0B" w:rsidDel="00120128">
          <w:fldChar w:fldCharType="end"/>
        </w:r>
        <w:r w:rsidR="00DE7DDD" w:rsidRPr="00F92245" w:rsidDel="00120128">
          <w:fldChar w:fldCharType="separate"/>
        </w:r>
        <w:r w:rsidR="004C77CB" w:rsidDel="00120128">
          <w:rPr>
            <w:noProof/>
          </w:rPr>
          <w:delText>Ryan et al., 2001; Spalding et al., 2001; Vecsei, 2004</w:delText>
        </w:r>
        <w:r w:rsidR="00DE7DDD" w:rsidRPr="00F92245" w:rsidDel="00120128">
          <w:fldChar w:fldCharType="end"/>
        </w:r>
        <w:r w:rsidR="001244E5" w:rsidDel="00120128">
          <w:delText>)</w:delText>
        </w:r>
        <w:r w:rsidR="00192133" w:rsidDel="00120128">
          <w:delText>,</w:delText>
        </w:r>
        <w:r w:rsidRPr="00F92245" w:rsidDel="00120128">
          <w:delText xml:space="preserve"> and </w:delText>
        </w:r>
        <w:r w:rsidR="00511477" w:rsidRPr="00F92245" w:rsidDel="00120128">
          <w:delText xml:space="preserve">importantly, </w:delText>
        </w:r>
      </w:del>
      <w:del w:id="1289" w:author="Gus Hinestrosa" w:date="2018-09-14T14:59:00Z">
        <w:r w:rsidR="00511477" w:rsidRPr="00F92245" w:rsidDel="00AE5678">
          <w:delText xml:space="preserve">improve </w:delText>
        </w:r>
        <w:r w:rsidR="00DE7DDD" w:rsidRPr="00F92245" w:rsidDel="002A5537">
          <w:delText>the</w:delText>
        </w:r>
        <w:r w:rsidR="00511477" w:rsidRPr="00F92245" w:rsidDel="002A5537">
          <w:delText xml:space="preserve"> </w:delText>
        </w:r>
      </w:del>
      <w:del w:id="1290" w:author="Gus Hinestrosa" w:date="2018-09-14T14:53:00Z">
        <w:r w:rsidR="00511477" w:rsidRPr="00F92245" w:rsidDel="003C0D78">
          <w:delText xml:space="preserve">estimations of </w:delText>
        </w:r>
      </w:del>
      <w:del w:id="1291" w:author="Gus Hinestrosa" w:date="2018-09-19T21:09:00Z">
        <w:r w:rsidRPr="00F92245" w:rsidDel="00120128">
          <w:delText xml:space="preserve">postglacial atmospheric </w:delText>
        </w:r>
        <w:r w:rsidR="00DE7DDD" w:rsidRPr="00F92245" w:rsidDel="00120128">
          <w:delText>CO</w:delText>
        </w:r>
        <w:r w:rsidR="00DE7DDD" w:rsidRPr="00F92245" w:rsidDel="00120128">
          <w:rPr>
            <w:vertAlign w:val="subscript"/>
          </w:rPr>
          <w:delText>2</w:delText>
        </w:r>
        <w:r w:rsidR="00DE7DDD" w:rsidRPr="00F92245" w:rsidDel="00120128">
          <w:delText xml:space="preserve"> </w:delText>
        </w:r>
        <w:r w:rsidRPr="00F92245" w:rsidDel="00120128">
          <w:delText>contribution</w:delText>
        </w:r>
      </w:del>
      <w:del w:id="1292" w:author="Gus Hinestrosa" w:date="2018-09-14T14:53:00Z">
        <w:r w:rsidR="008F2242" w:rsidDel="00161A7F">
          <w:delText>s</w:delText>
        </w:r>
        <w:r w:rsidR="0072556A" w:rsidRPr="00F92245" w:rsidDel="00161A7F">
          <w:delText xml:space="preserve"> </w:delText>
        </w:r>
        <w:r w:rsidR="008F2242" w:rsidDel="00161A7F">
          <w:delText>of reefal origin</w:delText>
        </w:r>
      </w:del>
      <w:del w:id="1293" w:author="Gus Hinestrosa" w:date="2018-09-19T21:09:00Z">
        <w:r w:rsidR="008F2242" w:rsidDel="00120128">
          <w:delText xml:space="preserve"> </w:delText>
        </w:r>
        <w:r w:rsidR="001244E5" w:rsidDel="00120128">
          <w:delText>(</w:delText>
        </w:r>
        <w:r w:rsidR="0072556A" w:rsidRPr="00F92245" w:rsidDel="00120128">
          <w:fldChar w:fldCharType="begin"/>
        </w:r>
        <w:r w:rsidR="009C20A9" w:rsidDel="00120128">
          <w:delInstrText xml:space="preserve"> ADDIN EN.CITE &lt;EndNote&gt;&lt;Cite&gt;&lt;Author&gt;Ridgwell&lt;/Author&gt;&lt;Year&gt;2003&lt;/Year&gt;&lt;RecNum&gt;115&lt;/RecNum&gt;&lt;DisplayText&gt;Ridgwell et al., 2003&lt;/DisplayText&gt;&lt;record&gt;&lt;rec-number&gt;115&lt;/rec-number&gt;&lt;foreign-keys&gt;&lt;key app="EN" db-id="x5dasrs09vwsabepssyxweznptsx5t5avz9v" timestamp="0"&gt;115&lt;/key&gt;&lt;/foreign-keys&gt;&lt;ref-type name="Journal Article"&gt;17&lt;/ref-type&gt;&lt;contributors&gt;&lt;authors&gt;&lt;author&gt;Ridgwell, Andy J&lt;/author&gt;&lt;author&gt;Watson, Andrew J&lt;/author&gt;&lt;author&gt;Maslin, Mark A&lt;/author&gt;&lt;author&gt;Kaplan, Jed O&lt;/author&gt;&lt;/authors&gt;&lt;/contributors&gt;&lt;titles&gt;&lt;title&gt;Implications of coral reef buildup for the controls on atmospheric CO2 since the Last Glacial Maximum&lt;/title&gt;&lt;secondary-title&gt;Paleoceanography&lt;/secondary-title&gt;&lt;/titles&gt;&lt;volume&gt;18&lt;/volume&gt;&lt;number&gt;4&lt;/number&gt;&lt;dates&gt;&lt;year&gt;2003&lt;/year&gt;&lt;/dates&gt;&lt;isbn&gt;1944-9186&lt;/isbn&gt;&lt;urls&gt;&lt;/urls&gt;&lt;/record&gt;&lt;/Cite&gt;&lt;/EndNote&gt;</w:delInstrText>
        </w:r>
        <w:r w:rsidR="0072556A" w:rsidRPr="00F92245" w:rsidDel="00120128">
          <w:fldChar w:fldCharType="separate"/>
        </w:r>
        <w:r w:rsidR="004C77CB" w:rsidDel="00120128">
          <w:rPr>
            <w:noProof/>
          </w:rPr>
          <w:delText>Ridgwell et al., 2003</w:delText>
        </w:r>
        <w:r w:rsidR="0072556A" w:rsidRPr="00F92245" w:rsidDel="00120128">
          <w:fldChar w:fldCharType="end"/>
        </w:r>
        <w:r w:rsidR="001244E5" w:rsidDel="00120128">
          <w:delText>)</w:delText>
        </w:r>
        <w:r w:rsidRPr="00F92245" w:rsidDel="00120128">
          <w:delText>.</w:delText>
        </w:r>
      </w:del>
    </w:p>
    <w:p w14:paraId="41BAF1D4" w14:textId="5A18A87D" w:rsidR="007A68F4" w:rsidRPr="00F92245" w:rsidRDefault="00AC6E2C" w:rsidP="00D10A71">
      <w:pPr>
        <w:pStyle w:val="Heading2"/>
        <w:numPr>
          <w:ilvl w:val="1"/>
          <w:numId w:val="9"/>
        </w:numPr>
        <w:spacing w:line="480" w:lineRule="auto"/>
      </w:pPr>
      <w:bookmarkStart w:id="1294" w:name="44sinio" w:colFirst="0" w:colLast="0"/>
      <w:bookmarkEnd w:id="1294"/>
      <w:r w:rsidRPr="00F92245">
        <w:t>Implications for</w:t>
      </w:r>
      <w:r w:rsidR="004C5D9B" w:rsidRPr="00F92245">
        <w:t xml:space="preserve"> human migration</w:t>
      </w:r>
    </w:p>
    <w:p w14:paraId="74FE33E8" w14:textId="51571B80" w:rsidR="00D10A71" w:rsidRPr="00D10A71" w:rsidRDefault="006630C2" w:rsidP="001E0CAD">
      <w:pPr>
        <w:spacing w:before="180" w:after="180" w:line="480" w:lineRule="auto"/>
        <w:rPr>
          <w:ins w:id="1295" w:author="Gus Hinestrosa" w:date="2018-09-16T19:20:00Z"/>
          <w:rPrChange w:id="1296" w:author="Gus Hinestrosa" w:date="2018-09-16T19:20:00Z">
            <w:rPr>
              <w:ins w:id="1297" w:author="Gus Hinestrosa" w:date="2018-09-16T19:20:00Z"/>
              <w:lang w:val="en-GB" w:eastAsia="en-GB"/>
            </w:rPr>
          </w:rPrChange>
        </w:rPr>
        <w:pPrChange w:id="1298" w:author="Gus Hinestrosa" w:date="2018-09-16T19:23:00Z">
          <w:pPr>
            <w:pStyle w:val="ListParagraph"/>
            <w:widowControl/>
            <w:numPr>
              <w:numId w:val="9"/>
            </w:numPr>
            <w:shd w:val="clear" w:color="auto" w:fill="FFFFFF"/>
            <w:spacing w:after="0"/>
            <w:ind w:left="360" w:hanging="360"/>
          </w:pPr>
        </w:pPrChange>
      </w:pPr>
      <w:ins w:id="1299" w:author="Gus Hinestrosa" w:date="2018-09-16T19:20:00Z">
        <w:r w:rsidRPr="00D10A71">
          <w:rPr>
            <w:rPrChange w:id="1300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The flooding of some 250,000 km</w:t>
        </w:r>
        <w:r w:rsidRPr="001B5CE9">
          <w:rPr>
            <w:vertAlign w:val="superscript"/>
            <w:rPrChange w:id="1301" w:author="Gus Hinestrosa" w:date="2018-09-19T21:12:00Z">
              <w:rPr>
                <w:rFonts w:ascii="Calibri" w:hAnsi="Calibri" w:cs="Times New Roman"/>
                <w:color w:val="0000FF"/>
                <w:sz w:val="13"/>
                <w:szCs w:val="13"/>
                <w:vertAlign w:val="superscript"/>
                <w:lang w:val="en-GB" w:eastAsia="en-GB"/>
              </w:rPr>
            </w:rPrChange>
          </w:rPr>
          <w:t>2</w:t>
        </w:r>
        <w:r w:rsidRPr="00D10A71">
          <w:rPr>
            <w:rPrChange w:id="1302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of continental shelf at the GBR between 20 </w:t>
        </w:r>
        <w:proofErr w:type="spellStart"/>
        <w:r w:rsidRPr="00D10A71">
          <w:rPr>
            <w:rPrChange w:id="1303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ka</w:t>
        </w:r>
        <w:proofErr w:type="spellEnd"/>
        <w:r w:rsidRPr="00D10A71">
          <w:rPr>
            <w:rPrChange w:id="1304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and 6 </w:t>
        </w:r>
        <w:proofErr w:type="spellStart"/>
        <w:r w:rsidRPr="00D10A71">
          <w:rPr>
            <w:rPrChange w:id="1305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ka</w:t>
        </w:r>
        <w:proofErr w:type="spellEnd"/>
        <w:r w:rsidRPr="00D10A71">
          <w:rPr>
            <w:rPrChange w:id="1306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BP disrupted the livelihoods of past indigenous Australian communities </w:t>
        </w:r>
      </w:ins>
      <w:ins w:id="1307" w:author="Gus Hinestrosa" w:date="2018-09-16T19:21:00Z">
        <w:r w:rsidR="00D10A71">
          <w:t>(</w:t>
        </w:r>
        <w:r w:rsidR="00D10A71" w:rsidRPr="00F92245">
          <w:fldChar w:fldCharType="begin">
            <w:fldData xml:space="preserve">PEVuZE5vdGU+PENpdGU+PEF1dGhvcj5CZWF0b248L0F1dGhvcj48WWVhcj4xOTg1PC9ZZWFyPjxS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</w:fldData>
          </w:fldChar>
        </w:r>
      </w:ins>
      <w:r w:rsidR="003E46A1">
        <w:instrText xml:space="preserve"> ADDIN EN.CITE </w:instrText>
      </w:r>
      <w:r w:rsidR="003E46A1">
        <w:fldChar w:fldCharType="begin">
          <w:fldData xml:space="preserve">PEVuZE5vdGU+PENpdGU+PEF1dGhvcj5CZWF0b248L0F1dGhvcj48WWVhcj4xOTg1PC9ZZWFyPjxS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</w:fldData>
        </w:fldChar>
      </w:r>
      <w:r w:rsidR="003E46A1">
        <w:instrText xml:space="preserve"> ADDIN EN.CITE.DATA </w:instrText>
      </w:r>
      <w:r w:rsidR="003E46A1">
        <w:fldChar w:fldCharType="end"/>
      </w:r>
      <w:ins w:id="1308" w:author="Gus Hinestrosa" w:date="2018-09-16T19:21:00Z">
        <w:r w:rsidR="00D10A71" w:rsidRPr="00F92245">
          <w:fldChar w:fldCharType="separate"/>
        </w:r>
      </w:ins>
      <w:r w:rsidR="003E46A1">
        <w:rPr>
          <w:noProof/>
        </w:rPr>
        <w:t>Mulvaney, 1975; Beaton, 1985; Ulm, 2011</w:t>
      </w:r>
      <w:ins w:id="1309" w:author="Gus Hinestrosa" w:date="2018-09-16T19:21:00Z">
        <w:r w:rsidR="00D10A71" w:rsidRPr="00F92245">
          <w:fldChar w:fldCharType="end"/>
        </w:r>
      </w:ins>
      <w:ins w:id="1310" w:author="Gus Hinestrosa" w:date="2018-09-16T19:20:00Z">
        <w:r w:rsidR="001B5CE9" w:rsidRPr="001B5CE9">
          <w:t>)</w:t>
        </w:r>
      </w:ins>
      <w:ins w:id="1311" w:author="Gus Hinestrosa" w:date="2018-09-19T21:37:00Z">
        <w:r w:rsidR="00EF0BDD">
          <w:t xml:space="preserve"> and some authors argue that this</w:t>
        </w:r>
        <w:r w:rsidR="00EF0BDD" w:rsidRPr="009929DD">
          <w:t xml:space="preserve"> likely forced a major migration away from the advancing coast (</w:t>
        </w:r>
        <w:r w:rsidR="00EF0BDD">
          <w:fldChar w:fldCharType="begin"/>
        </w:r>
        <w:r w:rsidR="00EF0BDD">
          <w:instrText xml:space="preserve"> ADDIN EN.CITE &lt;EndNote&gt;&lt;Cite&gt;&lt;Author&gt;Williams&lt;/Author&gt;&lt;Year&gt;2018&lt;/Year&gt;&lt;RecNum&gt;123&lt;/RecNum&gt;&lt;DisplayText&gt;Williams et al., 2018&lt;/DisplayText&gt;&lt;record&gt;&lt;rec-number&gt;123&lt;/rec-number&gt;&lt;foreign-keys&gt;&lt;key app="EN" db-id="5w5fr5epz09zw8ee0sa5v9towsvtd9wrsasz" timestamp="1520773449"&gt;123&lt;/key&gt;&lt;/foreign-keys&gt;&lt;ref-type name="Journal Article"&gt;17&lt;/ref-type&gt;&lt;contributors&gt;&lt;authors&gt;&lt;author&gt;Williams, Alan N.&lt;/author&gt;&lt;author&gt;Ulm, Sean&lt;/author&gt;&lt;author&gt;Sapienza, Tom&lt;/author&gt;&lt;author&gt;Lewis, Stephen&lt;/author&gt;&lt;author&gt;Turney, Chris S. M.&lt;/author&gt;&lt;/authors&gt;&lt;/contributors&gt;&lt;titles&gt;&lt;title&gt;Sea-level change and demography during the last glacial termination and early Holocene across the Australian continent&lt;/title&gt;&lt;secondary-title&gt;Quaternary Science Reviews&lt;/secondary-title&gt;&lt;/titles&gt;&lt;periodical&gt;&lt;full-title&gt;Quaternary Science Reviews&lt;/full-title&gt;&lt;/periodical&gt;&lt;pages&gt;144-154&lt;/pages&gt;&lt;volume&gt;182&lt;/volume&gt;&lt;keywords&gt;&lt;keyword&gt;Aboriginal Australian demography&lt;/keyword&gt;&lt;keyword&gt;Meltwater Pulse 1a&lt;/keyword&gt;&lt;keyword&gt;MWP1a&lt;/keyword&gt;&lt;keyword&gt;Sahul&lt;/keyword&gt;&lt;keyword&gt;Coastal shelf inundation&lt;/keyword&gt;&lt;keyword&gt;Radiocarbon ages and modeling&lt;/keyword&gt;&lt;keyword&gt;Sea-level change&lt;/keyword&gt;&lt;/keywords&gt;&lt;dates&gt;&lt;year&gt;2018&lt;/year&gt;&lt;pub-dates&gt;&lt;date&gt;2018/02/15/&lt;/date&gt;&lt;/pub-dates&gt;&lt;/dates&gt;&lt;isbn&gt;0277-3791&lt;/isbn&gt;&lt;urls&gt;&lt;related-urls&gt;&lt;url&gt;http://www.sciencedirect.com/science/article/pii/S0277379117305267&lt;/url&gt;&lt;/related-urls&gt;&lt;/urls&gt;&lt;electronic-resource-num&gt;https://doi.org/10.1016/j.quascirev.2017.11.030&lt;/electronic-resource-num&gt;&lt;/record&gt;&lt;/Cite&gt;&lt;/EndNote&gt;</w:instrText>
        </w:r>
        <w:r w:rsidR="00EF0BDD">
          <w:fldChar w:fldCharType="separate"/>
        </w:r>
        <w:r w:rsidR="00EF0BDD">
          <w:t>Williams et al., 2018</w:t>
        </w:r>
        <w:r w:rsidR="00EF0BDD">
          <w:fldChar w:fldCharType="end"/>
        </w:r>
        <w:r w:rsidR="00EF0BDD" w:rsidRPr="009929DD">
          <w:t xml:space="preserve">). </w:t>
        </w:r>
      </w:ins>
      <w:ins w:id="1312" w:author="Gus Hinestrosa" w:date="2018-09-16T19:20:00Z">
        <w:r w:rsidRPr="00D10A71">
          <w:rPr>
            <w:rPrChange w:id="1313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However</w:t>
        </w:r>
        <w:r w:rsidR="00E9692E" w:rsidRPr="00E9692E">
          <w:t>, the extent of the</w:t>
        </w:r>
        <w:r w:rsidRPr="00D10A71">
          <w:rPr>
            <w:rPrChange w:id="1314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disruption </w:t>
        </w:r>
      </w:ins>
      <w:ins w:id="1315" w:author="Gus Hinestrosa" w:date="2018-09-19T21:17:00Z">
        <w:r w:rsidR="00E9692E">
          <w:t xml:space="preserve">to livelihoods </w:t>
        </w:r>
      </w:ins>
      <w:ins w:id="1316" w:author="Gus Hinestrosa" w:date="2018-09-16T19:20:00Z">
        <w:r w:rsidRPr="00D10A71">
          <w:rPr>
            <w:rPrChange w:id="1317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remains elusive</w:t>
        </w:r>
      </w:ins>
      <w:ins w:id="1318" w:author="Gus Hinestrosa" w:date="2018-09-16T19:32:00Z">
        <w:r w:rsidR="00FE73EA">
          <w:t xml:space="preserve">, </w:t>
        </w:r>
      </w:ins>
      <w:ins w:id="1319" w:author="Gus Hinestrosa" w:date="2018-09-16T19:33:00Z">
        <w:r w:rsidR="00FE73EA">
          <w:t>also</w:t>
        </w:r>
      </w:ins>
      <w:ins w:id="1320" w:author="Gus Hinestrosa" w:date="2018-09-16T19:32:00Z">
        <w:r w:rsidR="00FE73EA">
          <w:t xml:space="preserve"> because of </w:t>
        </w:r>
      </w:ins>
      <w:ins w:id="1321" w:author="Gus Hinestrosa" w:date="2018-09-16T19:34:00Z">
        <w:r w:rsidR="00FE73EA">
          <w:t>uncertainties</w:t>
        </w:r>
      </w:ins>
      <w:ins w:id="1322" w:author="Gus Hinestrosa" w:date="2018-09-16T19:33:00Z">
        <w:r w:rsidR="00FE73EA">
          <w:t xml:space="preserve"> on population distribution on this shelf</w:t>
        </w:r>
      </w:ins>
      <w:ins w:id="1323" w:author="Gus Hinestrosa" w:date="2018-09-16T19:20:00Z">
        <w:r w:rsidRPr="00D10A71">
          <w:rPr>
            <w:rPrChange w:id="1324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 (</w:t>
        </w:r>
      </w:ins>
      <w:r w:rsidR="00A0192F">
        <w:fldChar w:fldCharType="begin"/>
      </w:r>
      <w:r w:rsidR="00823176">
        <w:instrText xml:space="preserve"> ADDIN EN.CITE &lt;EndNote&gt;&lt;Cite&gt;&lt;Author&gt;Ulm&lt;/Author&gt;&lt;Year&gt;2011&lt;/Year&gt;&lt;RecNum&gt;126&lt;/RecNum&gt;&lt;DisplayText&gt;Mulvaney et al., 1999; Ulm, 2011&lt;/DisplayText&gt;&lt;record&gt;&lt;rec-number&gt;126&lt;/rec-number&gt;&lt;foreign-keys&gt;&lt;key app="EN" db-id="x5dasrs09vwsabepssyxweznptsx5t5avz9v" timestamp="1537134610"&gt;126&lt;/key&gt;&lt;/foreign-keys&gt;&lt;ref-type name="Book Section"&gt;5&lt;/ref-type&gt;&lt;contributors&gt;&lt;authors&gt;&lt;author&gt;Ulm, Sean&lt;/author&gt;&lt;/authors&gt;&lt;/contributors&gt;&lt;titles&gt;&lt;title&gt;Coastal foragers on southern shores: Marine resource use in northeast Australia since the late Pleistocene&lt;/title&gt;&lt;secondary-title&gt;Trekking the Shore&lt;/secondary-title&gt;&lt;/titles&gt;&lt;pages&gt;441-461&lt;/pages&gt;&lt;dates&gt;&lt;year&gt;2011&lt;/year&gt;&lt;/dates&gt;&lt;publisher&gt;Springer&lt;/publisher&gt;&lt;urls&gt;&lt;/urls&gt;&lt;/record&gt;&lt;/Cite&gt;&lt;Cite&gt;&lt;Author&gt;Mulvaney&lt;/Author&gt;&lt;Year&gt;1999&lt;/Year&gt;&lt;RecNum&gt;127&lt;/RecNum&gt;&lt;record&gt;&lt;rec-number&gt;127&lt;/rec-number&gt;&lt;foreign-keys&gt;&lt;key app="EN" db-id="x5dasrs09vwsabepssyxweznptsx5t5avz9v" timestamp="1537134714"&gt;127&lt;/key&gt;&lt;/foreign-keys&gt;&lt;ref-type name="Book"&gt;6&lt;/ref-type&gt;&lt;contributors&gt;&lt;authors&gt;&lt;author&gt;Mulvaney, Derek John&lt;/author&gt;&lt;author&gt;Kamminga, Johan&lt;/author&gt;&lt;author&gt;Mulvaney, Derek John&lt;/author&gt;&lt;/authors&gt;&lt;/contributors&gt;&lt;titles&gt;&lt;title&gt;The prehistory of Australia&lt;/title&gt;&lt;/titles&gt;&lt;dates&gt;&lt;year&gt;1999&lt;/year&gt;&lt;/dates&gt;&lt;publisher&gt;Smithsonian Institution Press Washington, DC&lt;/publisher&gt;&lt;isbn&gt;1560988045&lt;/isbn&gt;&lt;urls&gt;&lt;/urls&gt;&lt;/record&gt;&lt;/Cite&gt;&lt;/EndNote&gt;</w:instrText>
      </w:r>
      <w:r w:rsidR="00A0192F">
        <w:fldChar w:fldCharType="separate"/>
      </w:r>
      <w:r w:rsidR="00823176">
        <w:rPr>
          <w:noProof/>
        </w:rPr>
        <w:t>Mulvaney et al., 1999; Ulm, 2011</w:t>
      </w:r>
      <w:r w:rsidR="00A0192F">
        <w:fldChar w:fldCharType="end"/>
      </w:r>
      <w:ins w:id="1325" w:author="Gus Hinestrosa" w:date="2018-09-16T19:20:00Z">
        <w:r w:rsidRPr="00D10A71">
          <w:rPr>
            <w:rPrChange w:id="1326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 xml:space="preserve">). </w:t>
        </w:r>
      </w:ins>
      <w:ins w:id="1327" w:author="Gus Hinestrosa" w:date="2018-09-19T21:33:00Z">
        <w:r w:rsidR="00BD4EC0">
          <w:t>Moreover, h</w:t>
        </w:r>
      </w:ins>
      <w:ins w:id="1328" w:author="Gus Hinestrosa" w:date="2018-09-16T19:20:00Z">
        <w:r w:rsidRPr="00D10A71">
          <w:rPr>
            <w:rPrChange w:id="1329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uman evidence fro</w:t>
        </w:r>
        <w:r w:rsidR="00E9692E" w:rsidRPr="00E9692E">
          <w:t xml:space="preserve">m that period is </w:t>
        </w:r>
        <w:r w:rsidR="00E9692E" w:rsidRPr="00E9692E">
          <w:lastRenderedPageBreak/>
          <w:t xml:space="preserve">scarce, </w:t>
        </w:r>
        <w:r w:rsidRPr="00D10A71">
          <w:rPr>
            <w:rPrChange w:id="1330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restricted mainly to linguistics (</w:t>
        </w:r>
      </w:ins>
      <w:ins w:id="1331" w:author="Gus Hinestrosa" w:date="2018-09-16T19:21:00Z">
        <w:r w:rsidR="00D10A71" w:rsidRPr="00F92245">
          <w:fldChar w:fldCharType="begin"/>
        </w:r>
        <w:r w:rsidR="00D10A71">
          <w:instrText xml:space="preserve"> ADDIN EN.CITE &lt;EndNote&gt;&lt;Cite&gt;&lt;Author&gt;Nunn&lt;/Author&gt;&lt;Year&gt;2016&lt;/Year&gt;&lt;RecNum&gt;72&lt;/RecNum&gt;&lt;DisplayText&gt;Nunn and Reid, 2016&lt;/DisplayText&gt;&lt;record&gt;&lt;rec-number&gt;72&lt;/rec-number&gt;&lt;foreign-keys&gt;&lt;key app="EN" db-id="x5dasrs09vwsabepssyxweznptsx5t5avz9v" timestamp="0"&gt;72&lt;/key&gt;&lt;/foreign-keys&gt;&lt;ref-type name="Journal Article"&gt;17&lt;/ref-type&gt;&lt;contributors&gt;&lt;authors&gt;&lt;author&gt;Nunn, Patrick D.&lt;/author&gt;&lt;author&gt;Reid, Nicholas J.&lt;/author&gt;&lt;/authors&gt;&lt;/contributors&gt;&lt;titles&gt;&lt;title&gt;Aboriginal Memories of Inundation of the Australian Coast Dating from More than 7000 Years Ago&lt;/title&gt;&lt;secondary-title&gt;Australian Geographer&lt;/secondary-title&gt;&lt;/titles&gt;&lt;pages&gt;11-47&lt;/pages&gt;&lt;volume&gt;47&lt;/volume&gt;&lt;number&gt;1&lt;/number&gt;&lt;dates&gt;&lt;year&gt;2016&lt;/year&gt;&lt;/dates&gt;&lt;label&gt;NunnReid_2016&lt;/label&gt;&lt;urls&gt;&lt;related-urls&gt;&lt;url&gt;http://dx.doi.org/10.1080/00049182.2015.1077539&lt;/url&gt;&lt;/related-urls&gt;&lt;/urls&gt;&lt;/record&gt;&lt;/Cite&gt;&lt;/EndNote&gt;</w:instrText>
        </w:r>
        <w:r w:rsidR="00D10A71" w:rsidRPr="00F92245">
          <w:fldChar w:fldCharType="separate"/>
        </w:r>
        <w:r w:rsidR="00D10A71">
          <w:t>Nunn and Reid, 2016</w:t>
        </w:r>
        <w:r w:rsidR="00D10A71" w:rsidRPr="00F92245">
          <w:fldChar w:fldCharType="end"/>
        </w:r>
      </w:ins>
      <w:ins w:id="1332" w:author="Gus Hinestrosa" w:date="2018-09-16T19:20:00Z">
        <w:r w:rsidRPr="00D10A71">
          <w:rPr>
            <w:rPrChange w:id="1333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) and few archaeological sites</w:t>
        </w:r>
      </w:ins>
      <w:ins w:id="1334" w:author="Gus Hinestrosa" w:date="2018-09-19T21:18:00Z">
        <w:r w:rsidR="00241033">
          <w:t xml:space="preserve"> </w:t>
        </w:r>
      </w:ins>
      <w:ins w:id="1335" w:author="Gus Hinestrosa" w:date="2018-09-19T21:33:00Z">
        <w:r w:rsidR="00BD4EC0">
          <w:t>with limited pre-Holocene evidence</w:t>
        </w:r>
      </w:ins>
      <w:ins w:id="1336" w:author="Gus Hinestrosa" w:date="2018-09-19T21:18:00Z">
        <w:r w:rsidR="00E9692E">
          <w:t xml:space="preserve"> </w:t>
        </w:r>
      </w:ins>
      <w:ins w:id="1337" w:author="Gus Hinestrosa" w:date="2018-09-19T21:33:00Z">
        <w:r w:rsidR="00BD4EC0">
          <w:t xml:space="preserve">and </w:t>
        </w:r>
      </w:ins>
      <w:ins w:id="1338" w:author="Gus Hinestrosa" w:date="2018-09-16T19:20:00Z">
        <w:r w:rsidRPr="00D10A71">
          <w:rPr>
            <w:rPrChange w:id="1339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far from the shelf-edge</w:t>
        </w:r>
      </w:ins>
      <w:ins w:id="1340" w:author="Gus Hinestrosa" w:date="2018-09-16T19:31:00Z">
        <w:r w:rsidR="00FE73EA">
          <w:t xml:space="preserve"> </w:t>
        </w:r>
      </w:ins>
      <w:ins w:id="1341" w:author="Gus Hinestrosa" w:date="2018-09-16T19:20:00Z">
        <w:r w:rsidRPr="00D10A71">
          <w:rPr>
            <w:rPrChange w:id="1342" w:author="Gus Hinestrosa" w:date="2018-09-16T19:20:00Z">
              <w:rPr>
                <w:rFonts w:ascii="Calibri" w:hAnsi="Calibri" w:cs="Times New Roman"/>
                <w:color w:val="0000FF"/>
                <w:sz w:val="22"/>
                <w:szCs w:val="22"/>
                <w:lang w:val="en-GB" w:eastAsia="en-GB"/>
              </w:rPr>
            </w:rPrChange>
          </w:rPr>
          <w:t>(</w:t>
        </w:r>
      </w:ins>
      <w:r w:rsidR="00823176">
        <w:fldChar w:fldCharType="begin"/>
      </w:r>
      <w:r w:rsidR="00823176">
        <w:instrText xml:space="preserve"> ADDIN EN.CITE &lt;EndNote&gt;&lt;Cite&gt;&lt;Author&gt;Ulm&lt;/Author&gt;&lt;Year&gt;2011&lt;/Year&gt;&lt;RecNum&gt;126&lt;/RecNum&gt;&lt;DisplayText&gt;Ulm, 2011&lt;/DisplayText&gt;&lt;record&gt;&lt;rec-number&gt;126&lt;/rec-number&gt;&lt;foreign-keys&gt;&lt;key app="EN" db-id="x5dasrs09vwsabepssyxweznptsx5t5avz9v" timestamp="1537134610"&gt;126&lt;/key&gt;&lt;/foreign-keys&gt;&lt;ref-type name="Book Section"&gt;5&lt;/ref-type&gt;&lt;contributors&gt;&lt;authors&gt;&lt;author&gt;Ulm, Sean&lt;/author&gt;&lt;/authors&gt;&lt;/contributors&gt;&lt;titles&gt;&lt;title&gt;Coastal foragers on southern shores: Marine resource use in northeast Australia since the late Pleistocene&lt;/title&gt;&lt;secondary-title&gt;Trekking the Shore&lt;/secondary-title&gt;&lt;/titles&gt;&lt;pages&gt;441-461&lt;/pages&gt;&lt;dates&gt;&lt;year&gt;2011&lt;/year&gt;&lt;/dates&gt;&lt;publisher&gt;Springer&lt;/publisher&gt;&lt;urls&gt;&lt;/urls&gt;&lt;/record&gt;&lt;/Cite&gt;&lt;/EndNote&gt;</w:instrText>
      </w:r>
      <w:r w:rsidR="00823176">
        <w:fldChar w:fldCharType="separate"/>
      </w:r>
      <w:r w:rsidR="00823176">
        <w:rPr>
          <w:noProof/>
        </w:rPr>
        <w:t>Ulm, 2011</w:t>
      </w:r>
      <w:r w:rsidR="00823176">
        <w:fldChar w:fldCharType="end"/>
      </w:r>
      <w:ins w:id="1343" w:author="Gus Hinestrosa" w:date="2018-09-16T19:20:00Z">
        <w:r w:rsidR="00FE73EA">
          <w:t xml:space="preserve">). </w:t>
        </w:r>
      </w:ins>
    </w:p>
    <w:p w14:paraId="7A5E8586" w14:textId="4F657B70" w:rsidR="006630C2" w:rsidRPr="00D10A71" w:rsidRDefault="006630C2" w:rsidP="001E0CAD">
      <w:pPr>
        <w:spacing w:before="180" w:after="180" w:line="480" w:lineRule="auto"/>
        <w:rPr>
          <w:ins w:id="1344" w:author="Gus Hinestrosa" w:date="2018-09-16T19:20:00Z"/>
          <w:rFonts w:ascii="Times New Roman" w:eastAsia="Times New Roman" w:hAnsi="Times New Roman" w:cs="Times New Roman"/>
          <w:color w:val="auto"/>
          <w:lang w:val="en-GB" w:eastAsia="en-GB"/>
          <w:rPrChange w:id="1345" w:author="Gus Hinestrosa" w:date="2018-09-16T19:20:00Z">
            <w:rPr>
              <w:ins w:id="1346" w:author="Gus Hinestrosa" w:date="2018-09-16T19:20:00Z"/>
              <w:rFonts w:ascii="Times New Roman" w:hAnsi="Times New Roman"/>
              <w:color w:val="auto"/>
              <w:lang w:val="en-GB" w:eastAsia="en-GB"/>
            </w:rPr>
          </w:rPrChange>
        </w:rPr>
        <w:pPrChange w:id="1347" w:author="Gus Hinestrosa" w:date="2018-09-16T19:23:00Z">
          <w:pPr>
            <w:pStyle w:val="ListParagraph"/>
            <w:widowControl/>
            <w:numPr>
              <w:numId w:val="9"/>
            </w:numPr>
            <w:spacing w:after="0"/>
            <w:ind w:left="360" w:hanging="360"/>
          </w:pPr>
        </w:pPrChange>
      </w:pPr>
      <w:ins w:id="1348" w:author="Gus Hinestrosa" w:date="2018-09-16T19:20:00Z">
        <w:r w:rsidRPr="00D10A71">
          <w:rPr>
            <w:rPrChange w:id="1349" w:author="Gus Hinestrosa" w:date="2018-09-16T19:20:00Z">
              <w:rPr>
                <w:lang w:val="en-GB" w:eastAsia="en-GB"/>
              </w:rPr>
            </w:rPrChange>
          </w:rPr>
          <w:t xml:space="preserve">The physical framework shown herein </w:t>
        </w:r>
      </w:ins>
      <w:ins w:id="1350" w:author="Gus Hinestrosa" w:date="2018-09-19T21:38:00Z">
        <w:r w:rsidR="00EF0BDD">
          <w:t>is consistent with this idea</w:t>
        </w:r>
      </w:ins>
      <w:ins w:id="1351" w:author="Gus Hinestrosa" w:date="2018-09-16T19:20:00Z">
        <w:r w:rsidRPr="00D10A71">
          <w:rPr>
            <w:rPrChange w:id="1352" w:author="Gus Hinestrosa" w:date="2018-09-16T19:20:00Z">
              <w:rPr>
                <w:lang w:val="en-GB" w:eastAsia="en-GB"/>
              </w:rPr>
            </w:rPrChange>
          </w:rPr>
          <w:t>. Firstly, it is very likely that the transition from a terrestrial to a coastal/marine environment was experienced within one or two generations of these past populati</w:t>
        </w:r>
        <w:r w:rsidR="00E559C5" w:rsidRPr="00E559C5">
          <w:t>ons, at least in some locations</w:t>
        </w:r>
      </w:ins>
      <w:ins w:id="1353" w:author="Gus Hinestrosa" w:date="2018-09-19T21:52:00Z">
        <w:r w:rsidR="00E559C5">
          <w:t>. A</w:t>
        </w:r>
      </w:ins>
      <w:ins w:id="1354" w:author="Gus Hinestrosa" w:date="2018-09-16T19:20:00Z">
        <w:r w:rsidRPr="00D10A71">
          <w:rPr>
            <w:rPrChange w:id="1355" w:author="Gus Hinestrosa" w:date="2018-09-16T19:20:00Z">
              <w:rPr>
                <w:lang w:val="en-GB" w:eastAsia="en-GB"/>
              </w:rPr>
            </w:rPrChange>
          </w:rPr>
          <w:t>ccording to our calculations,</w:t>
        </w:r>
      </w:ins>
      <w:ins w:id="1356" w:author="Gus Hinestrosa" w:date="2018-09-19T21:52:00Z">
        <w:r w:rsidR="00E559C5" w:rsidRPr="00E559C5">
          <w:t xml:space="preserve"> </w:t>
        </w:r>
        <w:r w:rsidR="00E559C5">
          <w:t>on average</w:t>
        </w:r>
      </w:ins>
      <w:ins w:id="1357" w:author="Gus Hinestrosa" w:date="2018-09-16T19:20:00Z">
        <w:r w:rsidRPr="00D10A71">
          <w:rPr>
            <w:rPrChange w:id="1358" w:author="Gus Hinestrosa" w:date="2018-09-16T19:20:00Z">
              <w:rPr>
                <w:lang w:val="en-GB" w:eastAsia="en-GB"/>
              </w:rPr>
            </w:rPrChange>
          </w:rPr>
          <w:t xml:space="preserve"> on the low-gradient southern-central GBR, up to </w:t>
        </w:r>
      </w:ins>
      <w:ins w:id="1359" w:author="Gus Hinestrosa" w:date="2018-09-19T21:50:00Z">
        <w:r w:rsidR="00E40EF2">
          <w:t xml:space="preserve">1,500 </w:t>
        </w:r>
      </w:ins>
      <w:ins w:id="1360" w:author="Gus Hinestrosa" w:date="2018-09-16T19:20:00Z">
        <w:r w:rsidRPr="00D10A71">
          <w:rPr>
            <w:rPrChange w:id="1361" w:author="Gus Hinestrosa" w:date="2018-09-16T19:20:00Z">
              <w:rPr>
                <w:lang w:val="en-GB" w:eastAsia="en-GB"/>
              </w:rPr>
            </w:rPrChange>
          </w:rPr>
          <w:t>km</w:t>
        </w:r>
        <w:r w:rsidRPr="00E9692E">
          <w:rPr>
            <w:vertAlign w:val="superscript"/>
            <w:rPrChange w:id="1362" w:author="Gus Hinestrosa" w:date="2018-09-19T21:18:00Z">
              <w:rPr>
                <w:sz w:val="13"/>
                <w:szCs w:val="13"/>
                <w:vertAlign w:val="superscript"/>
                <w:lang w:val="en-GB" w:eastAsia="en-GB"/>
              </w:rPr>
            </w:rPrChange>
          </w:rPr>
          <w:t>2</w:t>
        </w:r>
        <w:r w:rsidRPr="00D10A71">
          <w:rPr>
            <w:rPrChange w:id="1363" w:author="Gus Hinestrosa" w:date="2018-09-16T19:20:00Z">
              <w:rPr>
                <w:lang w:val="en-GB" w:eastAsia="en-GB"/>
              </w:rPr>
            </w:rPrChange>
          </w:rPr>
          <w:t xml:space="preserve"> were flooded every </w:t>
        </w:r>
      </w:ins>
      <w:ins w:id="1364" w:author="Gus Hinestrosa" w:date="2018-09-19T21:52:00Z">
        <w:r w:rsidR="00E559C5">
          <w:t>century</w:t>
        </w:r>
      </w:ins>
      <w:ins w:id="1365" w:author="Gus Hinestrosa" w:date="2018-09-16T19:20:00Z">
        <w:r w:rsidRPr="00D10A71">
          <w:rPr>
            <w:rPrChange w:id="1366" w:author="Gus Hinestrosa" w:date="2018-09-16T19:20:00Z">
              <w:rPr>
                <w:lang w:val="en-GB" w:eastAsia="en-GB"/>
              </w:rPr>
            </w:rPrChange>
          </w:rPr>
          <w:t xml:space="preserve"> </w:t>
        </w:r>
      </w:ins>
      <w:ins w:id="1367" w:author="Gus Hinestrosa" w:date="2018-09-19T21:50:00Z">
        <w:r w:rsidR="005D0C8E">
          <w:t xml:space="preserve">from 13 to 11 </w:t>
        </w:r>
        <w:proofErr w:type="spellStart"/>
        <w:r w:rsidR="005D0C8E">
          <w:t>ka</w:t>
        </w:r>
        <w:proofErr w:type="spellEnd"/>
        <w:r w:rsidR="005D0C8E">
          <w:t xml:space="preserve"> BP</w:t>
        </w:r>
      </w:ins>
      <w:ins w:id="1368" w:author="Gus Hinestrosa" w:date="2018-09-16T19:20:00Z">
        <w:r w:rsidRPr="00D10A71">
          <w:rPr>
            <w:rPrChange w:id="1369" w:author="Gus Hinestrosa" w:date="2018-09-16T19:20:00Z">
              <w:rPr>
                <w:lang w:val="en-GB" w:eastAsia="en-GB"/>
              </w:rPr>
            </w:rPrChange>
          </w:rPr>
          <w:t>. Moreover, differences in flooding rate and magnitude from sub-region to sub-region (</w:t>
        </w:r>
      </w:ins>
      <w:ins w:id="1370" w:author="Gus Hinestrosa" w:date="2018-09-19T11:59:00Z">
        <w:r w:rsidR="002D7E89">
          <w:fldChar w:fldCharType="begin"/>
        </w:r>
        <w:r w:rsidR="002D7E89">
          <w:instrText xml:space="preserve"> REF _Ref495231863 \h </w:instrText>
        </w:r>
      </w:ins>
      <w:r w:rsidR="002D7E89">
        <w:instrText xml:space="preserve"> \* MERGEFORMAT </w:instrText>
      </w:r>
      <w:r w:rsidR="002D7E89">
        <w:fldChar w:fldCharType="separate"/>
      </w:r>
      <w:ins w:id="1371" w:author="Gus Hinestrosa" w:date="2018-09-19T11:59:00Z">
        <w:r w:rsidR="002D7E89" w:rsidRPr="002D7E89">
          <w:rPr>
            <w:rPrChange w:id="1372" w:author="Gus Hinestrosa" w:date="2018-09-19T11:59:00Z">
              <w:rPr>
                <w:i/>
                <w:iCs/>
                <w:color w:val="1F497D" w:themeColor="text2"/>
                <w:sz w:val="18"/>
                <w:szCs w:val="18"/>
              </w:rPr>
            </w:rPrChange>
          </w:rPr>
          <w:t>Figure 5</w:t>
        </w:r>
        <w:r w:rsidR="002D7E89">
          <w:fldChar w:fldCharType="end"/>
        </w:r>
      </w:ins>
      <w:ins w:id="1373" w:author="Gus Hinestrosa" w:date="2018-09-16T19:20:00Z">
        <w:r w:rsidRPr="00D10A71">
          <w:rPr>
            <w:rPrChange w:id="1374" w:author="Gus Hinestrosa" w:date="2018-09-16T19:20:00Z">
              <w:rPr>
                <w:lang w:val="en-GB" w:eastAsia="en-GB"/>
              </w:rPr>
            </w:rPrChange>
          </w:rPr>
          <w:t>) could have also affected the geographical patterns of past migrations, which might have happened westward, northward and southward away from the rapidly flooding central GBR.</w:t>
        </w:r>
      </w:ins>
    </w:p>
    <w:p w14:paraId="59E3D18A" w14:textId="412DE9C3" w:rsidR="003078A3" w:rsidRPr="00603B4C" w:rsidDel="00D10A71" w:rsidRDefault="004C5D9B">
      <w:pPr>
        <w:spacing w:before="180" w:after="180" w:line="480" w:lineRule="auto"/>
        <w:rPr>
          <w:del w:id="1375" w:author="Gus Hinestrosa" w:date="2018-09-16T19:22:00Z"/>
        </w:rPr>
      </w:pPr>
      <w:del w:id="1376" w:author="Gus Hinestrosa" w:date="2018-09-16T19:22:00Z">
        <w:r w:rsidRPr="00F92245" w:rsidDel="00D10A71">
          <w:delText xml:space="preserve">The flooding of the GBR shelf </w:delText>
        </w:r>
        <w:r w:rsidR="00511477" w:rsidRPr="00F92245" w:rsidDel="00D10A71">
          <w:delText>affected th</w:delText>
        </w:r>
        <w:r w:rsidRPr="00F92245" w:rsidDel="00D10A71">
          <w:delText xml:space="preserve">e lives of past </w:delText>
        </w:r>
        <w:r w:rsidR="00AF6AD5" w:rsidRPr="00F92245" w:rsidDel="00D10A71">
          <w:delText xml:space="preserve">indigenous Australian </w:delText>
        </w:r>
        <w:r w:rsidRPr="00F92245" w:rsidDel="00D10A71">
          <w:delText xml:space="preserve">communities </w:delText>
        </w:r>
        <w:r w:rsidR="001244E5" w:rsidDel="00D10A71">
          <w:delText>(</w:delText>
        </w:r>
        <w:r w:rsidR="00114FCA" w:rsidRPr="00F92245" w:rsidDel="00D10A71">
          <w:fldChar w:fldCharType="begin"/>
        </w:r>
        <w:r w:rsidR="009C20A9" w:rsidDel="00D10A71">
          <w:delInstrText xml:space="preserve"> ADDIN EN.CITE &lt;EndNote&gt;&lt;Cite&gt;&lt;Author&gt;Beaton&lt;/Author&gt;&lt;Year&gt;1985&lt;/Year&gt;&lt;RecNum&gt;12&lt;/RecNum&gt;&lt;DisplayText&gt;Beaton, 1985; Mulvaney, 1975&lt;/DisplayText&gt;&lt;record&gt;&lt;rec-number&gt;12&lt;/rec-number&gt;&lt;foreign-keys&gt;&lt;key app="EN" db-id="x5dasrs09vwsabepssyxweznptsx5t5avz9v" timestamp="0"&gt;12&lt;/key&gt;&lt;/foreign-keys&gt;&lt;ref-type name="Journal Article"&gt;17&lt;/ref-type&gt;&lt;contributors&gt;&lt;authors&gt;&lt;author&gt;Beaton, J. M.&lt;/author&gt;&lt;/authors&gt;&lt;/contributors&gt;&lt;titles&gt;&lt;title&gt;Evidence for a Coastal Occupation Time-Lag at Princess Charlotte Bay (North Queensland) and Implications for Coastal Colonization and Population Growth Theories for Aboriginal Australia&lt;/title&gt;&lt;secondary-title&gt;Archaeology in Oceania&lt;/secondary-title&gt;&lt;/titles&gt;&lt;pages&gt;1-20&lt;/pages&gt;&lt;volume&gt;20&lt;/volume&gt;&lt;number&gt;1&lt;/number&gt;&lt;dates&gt;&lt;year&gt;1985&lt;/year&gt;&lt;/dates&gt;&lt;isbn&gt;00038121&lt;/isbn&gt;&lt;label&gt;Beaton_1985&lt;/label&gt;&lt;urls&gt;&lt;related-urls&gt;&lt;url&gt;http://www.jstor.org/stable/40386678&lt;/url&gt;&lt;/related-urls&gt;&lt;/urls&gt;&lt;/record&gt;&lt;/Cite&gt;&lt;Cite&gt;&lt;Author&gt;Mulvaney&lt;/Author&gt;&lt;Year&gt;1975&lt;/Year&gt;&lt;RecNum&gt;70&lt;/RecNum&gt;&lt;record&gt;&lt;rec-number&gt;70&lt;/rec-number&gt;&lt;foreign-keys&gt;&lt;key app="EN" db-id="x5dasrs09vwsabepssyxweznptsx5t5avz9v" timestamp="0"&gt;70&lt;/key&gt;&lt;/foreign-keys&gt;&lt;ref-type name="Book"&gt;6&lt;/ref-type&gt;&lt;contributors&gt;&lt;authors&gt;&lt;author&gt;Mulvaney, Derek John&lt;/author&gt;&lt;/authors&gt;&lt;/contributors&gt;&lt;titles&gt;&lt;title&gt;Prehistory of Australia&lt;/title&gt;&lt;/titles&gt;&lt;dates&gt;&lt;year&gt;1975&lt;/year&gt;&lt;/dates&gt;&lt;pub-location&gt;Ringwood, Victoria and Harmondsworth, England&lt;/pub-location&gt;&lt;publisher&gt;Penguin Books&lt;/publisher&gt;&lt;isbn&gt;1560988045&lt;/isbn&gt;&lt;label&gt;Mulvaney_1975&lt;/label&gt;&lt;urls&gt;&lt;/urls&gt;&lt;custom3&gt;book&lt;/custom3&gt;&lt;/record&gt;&lt;/Cite&gt;&lt;/EndNote&gt;</w:delInstrText>
        </w:r>
        <w:r w:rsidR="00114FCA" w:rsidRPr="00F92245" w:rsidDel="00D10A71">
          <w:fldChar w:fldCharType="separate"/>
        </w:r>
        <w:r w:rsidR="004C77CB" w:rsidDel="00D10A71">
          <w:rPr>
            <w:noProof/>
          </w:rPr>
          <w:delText>Beaton, 1985; Mulvaney, 1975</w:delText>
        </w:r>
        <w:r w:rsidR="00114FCA" w:rsidRPr="00F92245" w:rsidDel="00D10A71">
          <w:fldChar w:fldCharType="end"/>
        </w:r>
        <w:r w:rsidR="001244E5" w:rsidDel="00D10A71">
          <w:delText>)</w:delText>
        </w:r>
        <w:r w:rsidRPr="00F92245" w:rsidDel="00D10A71">
          <w:delText xml:space="preserve">. Recent studies have found evidence of migrations from </w:delText>
        </w:r>
        <w:r w:rsidR="00AF6AD5" w:rsidRPr="00F92245" w:rsidDel="00D10A71">
          <w:delText xml:space="preserve">the </w:delText>
        </w:r>
        <w:r w:rsidR="00511477" w:rsidRPr="00F92245" w:rsidDel="00D10A71">
          <w:delText xml:space="preserve">eastern Queensland </w:delText>
        </w:r>
        <w:r w:rsidRPr="00F92245" w:rsidDel="00D10A71">
          <w:delText xml:space="preserve">to the rest of the continent some 4 ky ago </w:delText>
        </w:r>
        <w:r w:rsidR="001244E5" w:rsidDel="00D10A71">
          <w:delText>(</w:delText>
        </w:r>
        <w:r w:rsidR="00114FCA" w:rsidRPr="00F92245" w:rsidDel="00D10A71">
          <w:fldChar w:fldCharType="begin"/>
        </w:r>
        <w:r w:rsidR="009C20A9" w:rsidDel="00D10A71">
          <w:delInstrText xml:space="preserve"> ADDIN EN.CITE &lt;EndNote&gt;&lt;Cite&gt;&lt;Author&gt;Malaspinas&lt;/Author&gt;&lt;Year&gt;2016&lt;/Year&gt;&lt;RecNum&gt;63&lt;/RecNum&gt;&lt;DisplayText&gt;Malaspinas et al., 2016&lt;/DisplayText&gt;&lt;record&gt;&lt;rec-number&gt;63&lt;/rec-number&gt;&lt;foreign-keys&gt;&lt;key app="EN" db-id="x5dasrs09vwsabepssyxweznptsx5t5avz9v" timestamp="0"&gt;63&lt;/key&gt;&lt;/foreign-keys&gt;&lt;ref-type name="Journal Article"&gt;17&lt;/ref-type&gt;&lt;contributors&gt;&lt;authors&gt;&lt;author&gt;Malaspinas, Anna-Sapfo&lt;/author&gt;&lt;author&gt;Westaway, Michael C.&lt;/author&gt;&lt;author&gt;Muller, Craig&lt;/author&gt;&lt;author&gt;Sousa, Vitor C.&lt;/author&gt;&lt;author&gt;Lao, Oscar&lt;/author&gt;&lt;author&gt;Alves, Isabel&lt;/author&gt;&lt;author&gt;Bergström, Anders&lt;/author&gt;&lt;author&gt;Athanasiadis, Georgios&lt;/author&gt;&lt;author&gt;Cheng, Jade Y.&lt;/author&gt;&lt;author&gt;Crawford, Jacob E.&lt;/author&gt;&lt;/authors&gt;&lt;/contributors&gt;&lt;titles&gt;&lt;title&gt;A genomic history of Aboriginal Australia&lt;/title&gt;&lt;secondary-title&gt;Nature&lt;/secondary-title&gt;&lt;/titles&gt;&lt;dates&gt;&lt;year&gt;2016&lt;/year&gt;&lt;/dates&gt;&lt;isbn&gt;0028-0836&lt;/isbn&gt;&lt;label&gt;Malaspinas_2016&lt;/label&gt;&lt;urls&gt;&lt;/urls&gt;&lt;/record&gt;&lt;/Cite&gt;&lt;/EndNote&gt;</w:delInstrText>
        </w:r>
        <w:r w:rsidR="00114FCA" w:rsidRPr="00F92245" w:rsidDel="00D10A71">
          <w:fldChar w:fldCharType="separate"/>
        </w:r>
        <w:r w:rsidR="004C77CB" w:rsidDel="00D10A71">
          <w:rPr>
            <w:noProof/>
          </w:rPr>
          <w:delText>Malaspinas et al., 2016</w:delText>
        </w:r>
        <w:r w:rsidR="00114FCA" w:rsidRPr="00F92245" w:rsidDel="00D10A71">
          <w:fldChar w:fldCharType="end"/>
        </w:r>
        <w:r w:rsidR="001244E5" w:rsidDel="00D10A71">
          <w:delText>)</w:delText>
        </w:r>
        <w:r w:rsidRPr="00F92245" w:rsidDel="00D10A71">
          <w:delText xml:space="preserve">. Although </w:delText>
        </w:r>
        <w:r w:rsidR="002E5B0E" w:rsidDel="00D10A71">
          <w:delText xml:space="preserve">the </w:delText>
        </w:r>
        <w:r w:rsidRPr="00F92245" w:rsidDel="00D10A71">
          <w:delText>migrations</w:delText>
        </w:r>
        <w:r w:rsidR="002E5B0E" w:rsidDel="00D10A71">
          <w:delText xml:space="preserve"> to which that study refers </w:delText>
        </w:r>
        <w:r w:rsidRPr="00F92245" w:rsidDel="00D10A71">
          <w:delText xml:space="preserve">occurred </w:delText>
        </w:r>
        <w:r w:rsidR="00C575DD" w:rsidRPr="00F92245" w:rsidDel="00D10A71">
          <w:delText xml:space="preserve">well </w:delText>
        </w:r>
        <w:r w:rsidRPr="00F92245" w:rsidDel="00D10A71">
          <w:delText xml:space="preserve">after the </w:delText>
        </w:r>
        <w:r w:rsidR="002421FF" w:rsidRPr="00F92245" w:rsidDel="00D10A71">
          <w:delText>postglacial flooding</w:delText>
        </w:r>
        <w:r w:rsidRPr="00F92245" w:rsidDel="00D10A71">
          <w:delText xml:space="preserve">, </w:delText>
        </w:r>
        <w:r w:rsidR="002E5B0E" w:rsidDel="00D10A71">
          <w:delText>the authors</w:delText>
        </w:r>
        <w:r w:rsidRPr="00F92245" w:rsidDel="00D10A71">
          <w:delText xml:space="preserve"> </w:delText>
        </w:r>
        <w:r w:rsidR="00C575DD" w:rsidRPr="00F92245" w:rsidDel="00D10A71">
          <w:delText xml:space="preserve">demonstrate the power of </w:delText>
        </w:r>
        <w:r w:rsidRPr="00F92245" w:rsidDel="00D10A71">
          <w:delText>linguistic</w:delText>
        </w:r>
        <w:r w:rsidR="00511477" w:rsidRPr="00F92245" w:rsidDel="00D10A71">
          <w:delText>s</w:delText>
        </w:r>
        <w:r w:rsidRPr="00F92245" w:rsidDel="00D10A71">
          <w:delText xml:space="preserve"> and genetic</w:delText>
        </w:r>
        <w:r w:rsidR="00511477" w:rsidRPr="00F92245" w:rsidDel="00D10A71">
          <w:delText>s</w:delText>
        </w:r>
        <w:r w:rsidR="00C575DD" w:rsidRPr="00F92245" w:rsidDel="00D10A71">
          <w:delText xml:space="preserve"> </w:delText>
        </w:r>
        <w:r w:rsidRPr="00F92245" w:rsidDel="00D10A71">
          <w:delText>to reconstruct past migrations</w:delText>
        </w:r>
        <w:r w:rsidR="00C575DD" w:rsidRPr="00F92245" w:rsidDel="00D10A71">
          <w:delText>, opening</w:delText>
        </w:r>
        <w:r w:rsidRPr="00F92245" w:rsidDel="00D10A71">
          <w:delText xml:space="preserve"> new questions on the possible causes for this human movement. The postglacial flooding of some 250,000 km</w:delText>
        </w:r>
        <w:r w:rsidRPr="00F92245" w:rsidDel="00D10A71">
          <w:rPr>
            <w:vertAlign w:val="superscript"/>
          </w:rPr>
          <w:delText>2</w:delText>
        </w:r>
        <w:r w:rsidRPr="00F92245" w:rsidDel="00D10A71">
          <w:delText xml:space="preserve"> of continental shelf </w:delText>
        </w:r>
        <w:r w:rsidR="005C14F0" w:rsidRPr="00F92245" w:rsidDel="00D10A71">
          <w:delText xml:space="preserve">likely </w:delText>
        </w:r>
        <w:r w:rsidR="00C575DD" w:rsidRPr="00F92245" w:rsidDel="00D10A71">
          <w:delText xml:space="preserve">forced </w:delText>
        </w:r>
        <w:r w:rsidR="005C14F0" w:rsidRPr="00F92245" w:rsidDel="00D10A71">
          <w:delText>a</w:delText>
        </w:r>
        <w:r w:rsidRPr="00F92245" w:rsidDel="00D10A71">
          <w:delText xml:space="preserve"> major migration </w:delText>
        </w:r>
        <w:r w:rsidR="005C14F0" w:rsidRPr="00F92245" w:rsidDel="00D10A71">
          <w:delText>a</w:delText>
        </w:r>
        <w:r w:rsidR="002C6F9F" w:rsidRPr="00F92245" w:rsidDel="00D10A71">
          <w:delText>way from the advancing</w:delText>
        </w:r>
        <w:r w:rsidR="005C14F0" w:rsidRPr="00F92245" w:rsidDel="00D10A71">
          <w:delText xml:space="preserve"> coast</w:delText>
        </w:r>
        <w:r w:rsidR="002078A6" w:rsidDel="00D10A71">
          <w:delText xml:space="preserve"> (</w:delText>
        </w:r>
        <w:r w:rsidR="000C4AEF" w:rsidDel="00D10A71">
          <w:fldChar w:fldCharType="begin"/>
        </w:r>
        <w:r w:rsidR="000C4AEF" w:rsidDel="00D10A71">
          <w:delInstrText xml:space="preserve"> ADDIN EN.CITE &lt;EndNote&gt;&lt;Cite&gt;&lt;Author&gt;Williams&lt;/Author&gt;&lt;Year&gt;2018&lt;/Year&gt;&lt;RecNum&gt;123&lt;/RecNum&gt;&lt;DisplayText&gt;Williams et al., 2018&lt;/DisplayText&gt;&lt;record&gt;&lt;rec-number&gt;123&lt;/rec-number&gt;&lt;foreign-keys&gt;&lt;key app="EN" db-id="5w5fr5epz09zw8ee0sa5v9towsvtd9wrsasz" timestamp="1520773449"&gt;123&lt;/key&gt;&lt;/foreign-keys&gt;&lt;ref-type name="Journal Article"&gt;17&lt;/ref-type&gt;&lt;contributors&gt;&lt;authors&gt;&lt;author&gt;Williams, Alan N.&lt;/author&gt;&lt;author&gt;Ulm, Sean&lt;/author&gt;&lt;author&gt;Sapienza, Tom&lt;/author&gt;&lt;author&gt;Lewis, Stephen&lt;/author&gt;&lt;author&gt;Turney, Chris S. M.&lt;/author&gt;&lt;/authors&gt;&lt;/contributors&gt;&lt;titles&gt;&lt;title&gt;Sea-level change and demography during the last glacial termination and early Holocene across the Australian continent&lt;/title&gt;&lt;secondary-title&gt;Quaternary Science Reviews&lt;/secondary-title&gt;&lt;/titles&gt;&lt;periodical&gt;&lt;full-title&gt;Quaternary Science Reviews&lt;/full-title&gt;&lt;/periodical&gt;&lt;pages&gt;144-154&lt;/pages&gt;&lt;volume&gt;182&lt;/volume&gt;&lt;keywords&gt;&lt;keyword&gt;Aboriginal Australian demography&lt;/keyword&gt;&lt;keyword&gt;Meltwater Pulse 1a&lt;/keyword&gt;&lt;keyword&gt;MWP1a&lt;/keyword&gt;&lt;keyword&gt;Sahul&lt;/keyword&gt;&lt;keyword&gt;Coastal shelf inundation&lt;/keyword&gt;&lt;keyword&gt;Radiocarbon ages and modeling&lt;/keyword&gt;&lt;keyword&gt;Sea-level change&lt;/keyword&gt;&lt;/keywords&gt;&lt;dates&gt;&lt;year&gt;2018&lt;/year&gt;&lt;pub-dates&gt;&lt;date&gt;2018/02/15/&lt;/date&gt;&lt;/pub-dates&gt;&lt;/dates&gt;&lt;isbn&gt;0277-3791&lt;/isbn&gt;&lt;urls&gt;&lt;related-urls&gt;&lt;url&gt;http://www.sciencedirect.com/science/article/pii/S0277379117305267&lt;/url&gt;&lt;/related-urls&gt;&lt;/urls&gt;&lt;electronic-resource-num&gt;https://doi.org/10.1016/j.quascirev.2017.11.030&lt;/electronic-resource-num&gt;&lt;/record&gt;&lt;/Cite&gt;&lt;/EndNote&gt;</w:delInstrText>
        </w:r>
        <w:r w:rsidR="000C4AEF" w:rsidDel="00D10A71">
          <w:fldChar w:fldCharType="separate"/>
        </w:r>
        <w:r w:rsidR="000C4AEF" w:rsidDel="00D10A71">
          <w:rPr>
            <w:noProof/>
          </w:rPr>
          <w:delText>Williams et al., 2018</w:delText>
        </w:r>
        <w:r w:rsidR="000C4AEF" w:rsidDel="00D10A71">
          <w:fldChar w:fldCharType="end"/>
        </w:r>
        <w:r w:rsidR="002078A6" w:rsidDel="00D10A71">
          <w:delText>)</w:delText>
        </w:r>
        <w:r w:rsidRPr="00F92245" w:rsidDel="00D10A71">
          <w:delText xml:space="preserve">. Even if the human evidence from that period is restricted mainly to linguistics </w:delText>
        </w:r>
        <w:r w:rsidR="002078A6" w:rsidDel="00D10A71">
          <w:delText>(</w:delText>
        </w:r>
        <w:r w:rsidR="00114FCA" w:rsidRPr="00F92245" w:rsidDel="00D10A71">
          <w:fldChar w:fldCharType="begin"/>
        </w:r>
        <w:r w:rsidR="009C20A9" w:rsidDel="00D10A71">
          <w:delInstrText xml:space="preserve"> ADDIN EN.CITE &lt;EndNote&gt;&lt;Cite&gt;&lt;Author&gt;Nunn&lt;/Author&gt;&lt;Year&gt;2016&lt;/Year&gt;&lt;RecNum&gt;72&lt;/RecNum&gt;&lt;DisplayText&gt;Nunn and Reid, 2016&lt;/DisplayText&gt;&lt;record&gt;&lt;rec-number&gt;72&lt;/rec-number&gt;&lt;foreign-keys&gt;&lt;key app="EN" db-id="x5dasrs09vwsabepssyxweznptsx5t5avz9v" timestamp="0"&gt;72&lt;/key&gt;&lt;/foreign-keys&gt;&lt;ref-type name="Journal Article"&gt;17&lt;/ref-type&gt;&lt;contributors&gt;&lt;authors&gt;&lt;author&gt;Nunn, Patrick D.&lt;/author&gt;&lt;author&gt;Reid, Nicholas J.&lt;/author&gt;&lt;/authors&gt;&lt;/contributors&gt;&lt;titles&gt;&lt;title&gt;Aboriginal Memories of Inundation of the Australian Coast Dating from More than 7000 Years Ago&lt;/title&gt;&lt;secondary-title&gt;Australian Geographer&lt;/secondary-title&gt;&lt;/titles&gt;&lt;pages&gt;11-47&lt;/pages&gt;&lt;volume&gt;47&lt;/volume&gt;&lt;number&gt;1&lt;/number&gt;&lt;dates&gt;&lt;year&gt;2016&lt;/year&gt;&lt;/dates&gt;&lt;label&gt;NunnReid_2016&lt;/label&gt;&lt;urls&gt;&lt;related-urls&gt;&lt;url&gt;http://dx.doi.org/10.1080/00049182.2015.1077539&lt;/url&gt;&lt;/related-urls&gt;&lt;/urls&gt;&lt;/record&gt;&lt;/Cite&gt;&lt;/EndNote&gt;</w:delInstrText>
        </w:r>
        <w:r w:rsidR="00114FCA" w:rsidRPr="00F92245" w:rsidDel="00D10A71">
          <w:fldChar w:fldCharType="separate"/>
        </w:r>
        <w:r w:rsidR="004C77CB" w:rsidDel="00D10A71">
          <w:rPr>
            <w:noProof/>
          </w:rPr>
          <w:delText>Nunn and Reid, 2016</w:delText>
        </w:r>
        <w:r w:rsidR="00114FCA" w:rsidRPr="00F92245" w:rsidDel="00D10A71">
          <w:fldChar w:fldCharType="end"/>
        </w:r>
        <w:r w:rsidR="002078A6" w:rsidDel="00D10A71">
          <w:delText>)</w:delText>
        </w:r>
        <w:r w:rsidRPr="00F92245" w:rsidDel="00D10A71">
          <w:delText xml:space="preserve">, the physical framework shown herein can provide insight on the </w:delText>
        </w:r>
        <w:r w:rsidR="00C575DD" w:rsidRPr="00F92245" w:rsidDel="00D10A71">
          <w:delText xml:space="preserve">indigenous </w:delText>
        </w:r>
        <w:r w:rsidRPr="00F92245" w:rsidDel="00D10A71">
          <w:delText xml:space="preserve">history of </w:delText>
        </w:r>
        <w:r w:rsidR="00192133" w:rsidDel="00D10A71">
          <w:delText>the north-eastern Australia shelf</w:delText>
        </w:r>
        <w:r w:rsidRPr="00F92245" w:rsidDel="00D10A71">
          <w:delText xml:space="preserve">. For </w:delText>
        </w:r>
        <w:r w:rsidR="00192133" w:rsidDel="00D10A71">
          <w:delText>example</w:delText>
        </w:r>
        <w:r w:rsidRPr="00F92245" w:rsidDel="00D10A71">
          <w:delText xml:space="preserve">, the curves presented in </w:delText>
        </w:r>
        <w:r w:rsidR="008F2242" w:rsidDel="00D10A71">
          <w:delText>our</w:delText>
        </w:r>
        <w:r w:rsidR="008F2242" w:rsidRPr="00F92245" w:rsidDel="00D10A71">
          <w:delText xml:space="preserve"> </w:delText>
        </w:r>
        <w:r w:rsidRPr="00F92245" w:rsidDel="00D10A71">
          <w:delText xml:space="preserve">study show that the central GBR suffered dramatic </w:delText>
        </w:r>
        <w:r w:rsidR="00BB7F93" w:rsidRPr="00F92245" w:rsidDel="00D10A71">
          <w:delText xml:space="preserve">flooding and </w:delText>
        </w:r>
        <w:r w:rsidRPr="00F92245" w:rsidDel="00D10A71">
          <w:delText xml:space="preserve">coastline changes much earlier than other areas of the GBR. </w:delText>
        </w:r>
        <w:r w:rsidR="00BB7F93" w:rsidRPr="00F92245" w:rsidDel="00D10A71">
          <w:delText>The</w:delText>
        </w:r>
        <w:r w:rsidRPr="00F92245" w:rsidDel="00D10A71">
          <w:delText xml:space="preserve"> southern-central GBR</w:delText>
        </w:r>
        <w:r w:rsidR="00D202C2" w:rsidRPr="00F92245" w:rsidDel="00D10A71">
          <w:delText xml:space="preserve"> </w:delText>
        </w:r>
        <w:r w:rsidRPr="00F92245" w:rsidDel="00D10A71">
          <w:delText xml:space="preserve">must have transitioned from a terrestrial to a </w:delText>
        </w:r>
        <w:r w:rsidR="00BB7F93" w:rsidRPr="00F92245" w:rsidDel="00D10A71">
          <w:delText>coastal</w:delText>
        </w:r>
        <w:r w:rsidRPr="00F92245" w:rsidDel="00D10A71">
          <w:delText xml:space="preserve">/marine environment at </w:delText>
        </w:r>
        <w:r w:rsidR="00C575DD" w:rsidRPr="00F92245" w:rsidDel="00D10A71">
          <w:delText xml:space="preserve">such </w:delText>
        </w:r>
        <w:r w:rsidRPr="00F92245" w:rsidDel="00D10A71">
          <w:delText xml:space="preserve">a pace that </w:delText>
        </w:r>
        <w:r w:rsidR="00BB7F93" w:rsidRPr="00F92245" w:rsidDel="00D10A71">
          <w:delText xml:space="preserve">it could have caused a </w:delText>
        </w:r>
        <w:r w:rsidR="00C575DD" w:rsidRPr="00F92245" w:rsidDel="00D10A71">
          <w:delText xml:space="preserve">significant </w:delText>
        </w:r>
        <w:r w:rsidR="00BB7F93" w:rsidRPr="00F92245" w:rsidDel="00D10A71">
          <w:delText xml:space="preserve">shock to </w:delText>
        </w:r>
        <w:r w:rsidRPr="00F92245" w:rsidDel="00D10A71">
          <w:delText>livelihoods within one or two generations</w:delText>
        </w:r>
        <w:r w:rsidR="00202115" w:rsidRPr="00F92245" w:rsidDel="00D10A71">
          <w:delText>: at some point, u</w:delText>
        </w:r>
        <w:r w:rsidR="00C41CFF" w:rsidRPr="00F92245" w:rsidDel="00D10A71">
          <w:delText xml:space="preserve">p to </w:delText>
        </w:r>
        <w:r w:rsidRPr="00F92245" w:rsidDel="00D10A71">
          <w:delText>2,000 km</w:delText>
        </w:r>
        <w:r w:rsidRPr="00F92245" w:rsidDel="00D10A71">
          <w:rPr>
            <w:vertAlign w:val="superscript"/>
          </w:rPr>
          <w:delText>2</w:delText>
        </w:r>
        <w:r w:rsidRPr="00F92245" w:rsidDel="00D10A71">
          <w:delText xml:space="preserve"> </w:delText>
        </w:r>
        <w:r w:rsidR="00C41CFF" w:rsidRPr="00F92245" w:rsidDel="00D10A71">
          <w:delText>were flooded every</w:delText>
        </w:r>
        <w:r w:rsidRPr="00F92245" w:rsidDel="00D10A71">
          <w:delText xml:space="preserve"> 100 y</w:delText>
        </w:r>
        <w:r w:rsidR="002F3B87" w:rsidRPr="00F92245" w:rsidDel="00D10A71">
          <w:delText>r</w:delText>
        </w:r>
        <w:r w:rsidRPr="00F92245" w:rsidDel="00D10A71">
          <w:delText xml:space="preserve"> </w:delText>
        </w:r>
        <w:r w:rsidR="00114FCA" w:rsidRPr="00F92245" w:rsidDel="00D10A71">
          <w:delText xml:space="preserve">during </w:delText>
        </w:r>
        <w:r w:rsidR="001B4905" w:rsidRPr="00F92245" w:rsidDel="00D10A71">
          <w:delText xml:space="preserve">a </w:delText>
        </w:r>
        <w:r w:rsidR="00F80BEB" w:rsidDel="00D10A71">
          <w:delText>period</w:delText>
        </w:r>
        <w:r w:rsidR="00F80BEB" w:rsidRPr="00F92245" w:rsidDel="00D10A71">
          <w:delText xml:space="preserve"> </w:delText>
        </w:r>
        <w:r w:rsidR="001B4905" w:rsidRPr="00F92245" w:rsidDel="00D10A71">
          <w:delText xml:space="preserve">lasting </w:delText>
        </w:r>
        <w:r w:rsidR="00603B4C" w:rsidDel="00D10A71">
          <w:delText xml:space="preserve">more than </w:delText>
        </w:r>
        <w:r w:rsidR="001B4905" w:rsidRPr="00F92245" w:rsidDel="00D10A71">
          <w:delText>2,000 yr</w:delText>
        </w:r>
        <w:r w:rsidR="00212D70" w:rsidDel="00D10A71">
          <w:delText>.</w:delText>
        </w:r>
      </w:del>
    </w:p>
    <w:p w14:paraId="0976F7A1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1377" w:name="2jxsxqh" w:colFirst="0" w:colLast="0"/>
      <w:bookmarkEnd w:id="1377"/>
      <w:r w:rsidRPr="00F92245">
        <w:t>Conclusions</w:t>
      </w:r>
    </w:p>
    <w:p w14:paraId="340695DC" w14:textId="2CFD356E" w:rsidR="007A68F4" w:rsidRPr="00F92245" w:rsidRDefault="00D02F6A">
      <w:pPr>
        <w:spacing w:before="180" w:after="180" w:line="480" w:lineRule="auto"/>
      </w:pPr>
      <w:r w:rsidRPr="00F92245">
        <w:t xml:space="preserve">This study </w:t>
      </w:r>
      <w:r w:rsidR="00192133">
        <w:t>shows</w:t>
      </w:r>
      <w:r w:rsidR="007E1ABD">
        <w:t xml:space="preserve"> </w:t>
      </w:r>
      <w:r w:rsidR="00192133">
        <w:t>the</w:t>
      </w:r>
      <w:r w:rsidR="0042600E">
        <w:t xml:space="preserve"> </w:t>
      </w:r>
      <w:r w:rsidR="004C5D9B" w:rsidRPr="00F92245">
        <w:t xml:space="preserve">marine flooding patterns of the GBR shelf </w:t>
      </w:r>
      <w:r w:rsidR="007E1ABD">
        <w:t xml:space="preserve">since the LGM </w:t>
      </w:r>
      <w:r w:rsidR="00A17956">
        <w:t>have influenced the</w:t>
      </w:r>
      <w:r w:rsidR="004C5D9B" w:rsidRPr="00F92245">
        <w:t xml:space="preserve"> development </w:t>
      </w:r>
      <w:r w:rsidR="00FF1E09" w:rsidRPr="00F92245">
        <w:t>of lagoons and estua</w:t>
      </w:r>
      <w:r w:rsidR="00342D5B">
        <w:t>ries on the inner- to mid-shelf</w:t>
      </w:r>
      <w:r w:rsidR="00FF1E09">
        <w:t xml:space="preserve">, the development </w:t>
      </w:r>
      <w:r w:rsidR="004C5D9B" w:rsidRPr="00F92245">
        <w:t xml:space="preserve">of the </w:t>
      </w:r>
      <w:r w:rsidR="005A2717" w:rsidRPr="00F92245">
        <w:t>shelf-edge reefs</w:t>
      </w:r>
      <w:r w:rsidR="004C5D9B" w:rsidRPr="00F92245">
        <w:t xml:space="preserve">, </w:t>
      </w:r>
      <w:r w:rsidR="00FF1E09">
        <w:t xml:space="preserve">and </w:t>
      </w:r>
      <w:r w:rsidR="004C5D9B" w:rsidRPr="00F92245">
        <w:t xml:space="preserve">the timing and intensity of the slope sedimentation. </w:t>
      </w:r>
      <w:r w:rsidR="00A17956">
        <w:t>Specifically, we draw the following main conclusions:</w:t>
      </w:r>
    </w:p>
    <w:p w14:paraId="7BAFDF80" w14:textId="6D131FA2" w:rsidR="007A68F4" w:rsidRPr="00F92245" w:rsidRDefault="004C5D9B">
      <w:pPr>
        <w:spacing w:before="180" w:after="180" w:line="480" w:lineRule="auto"/>
      </w:pPr>
      <w:r w:rsidRPr="00F92245">
        <w:t>[1] The postglacial marine flooding of the GBR shelf did not occur uniformly</w:t>
      </w:r>
      <w:r w:rsidR="00366201" w:rsidRPr="00F92245">
        <w:t xml:space="preserve"> in time </w:t>
      </w:r>
      <w:r w:rsidR="00A06B9F">
        <w:t>or</w:t>
      </w:r>
      <w:r w:rsidR="00A06B9F" w:rsidRPr="00F92245">
        <w:t xml:space="preserve"> </w:t>
      </w:r>
      <w:r w:rsidR="00366201" w:rsidRPr="00F92245">
        <w:t>space</w:t>
      </w:r>
      <w:r w:rsidRPr="00F92245">
        <w:t xml:space="preserve">. Strong </w:t>
      </w:r>
      <w:proofErr w:type="spellStart"/>
      <w:r w:rsidR="003809A2" w:rsidRPr="00F92245">
        <w:t>spatio</w:t>
      </w:r>
      <w:proofErr w:type="spellEnd"/>
      <w:r w:rsidR="003809A2" w:rsidRPr="00F92245">
        <w:t xml:space="preserve">-temporal </w:t>
      </w:r>
      <w:r w:rsidRPr="00F92245">
        <w:t>variations in shelf flooding patterns have been quantified across the different regions of the GBR</w:t>
      </w:r>
      <w:r w:rsidR="00290933" w:rsidRPr="00F92245">
        <w:t xml:space="preserve"> at the shelf- and shelf</w:t>
      </w:r>
      <w:ins w:id="1378" w:author="Gus Hinestrosa" w:date="2018-09-08T20:59:00Z">
        <w:r w:rsidR="00DC1C5F">
          <w:t xml:space="preserve"> margin</w:t>
        </w:r>
      </w:ins>
      <w:del w:id="1379" w:author="Gus Hinestrosa" w:date="2018-09-08T20:59:00Z">
        <w:r w:rsidR="00290933" w:rsidRPr="00FC1627" w:rsidDel="00DC1C5F">
          <w:delText>-edge</w:delText>
        </w:r>
      </w:del>
      <w:r w:rsidR="00290933" w:rsidRPr="00FC1627">
        <w:t xml:space="preserve"> </w:t>
      </w:r>
      <w:r w:rsidRPr="00FC1627">
        <w:t xml:space="preserve">scales. The southern-central GBR </w:t>
      </w:r>
      <w:r w:rsidR="00384050" w:rsidRPr="00FC1627">
        <w:t xml:space="preserve">sub-region </w:t>
      </w:r>
      <w:r w:rsidRPr="00FC1627">
        <w:t>stand</w:t>
      </w:r>
      <w:r w:rsidR="00384050" w:rsidRPr="00FC1627">
        <w:t>s</w:t>
      </w:r>
      <w:r w:rsidRPr="00FC1627">
        <w:t xml:space="preserve"> out for its early and rapid flooding</w:t>
      </w:r>
      <w:r w:rsidR="00FF1E09">
        <w:t xml:space="preserve">. At </w:t>
      </w:r>
      <w:ins w:id="1380" w:author="Gus Hinestrosa" w:date="2018-09-19T21:55:00Z">
        <w:r w:rsidR="00B265A0">
          <w:t xml:space="preserve">different </w:t>
        </w:r>
      </w:ins>
      <w:r w:rsidR="00FF1E09">
        <w:t xml:space="preserve">times, </w:t>
      </w:r>
      <w:r w:rsidR="0008459B" w:rsidRPr="00FC1627">
        <w:t xml:space="preserve">extensive areas </w:t>
      </w:r>
      <w:r w:rsidR="00FF1E09">
        <w:t xml:space="preserve">of the shelf </w:t>
      </w:r>
      <w:r w:rsidR="0008459B" w:rsidRPr="00FC1627">
        <w:t>(</w:t>
      </w:r>
      <w:r w:rsidR="00FC1627">
        <w:t>&gt;</w:t>
      </w:r>
      <w:r w:rsidR="00FC1627" w:rsidRPr="00340CF1">
        <w:t>1</w:t>
      </w:r>
      <w:r w:rsidR="00A06B9F" w:rsidRPr="00340CF1">
        <w:t>000 km</w:t>
      </w:r>
      <w:r w:rsidR="00A06B9F" w:rsidRPr="00340CF1">
        <w:rPr>
          <w:vertAlign w:val="superscript"/>
        </w:rPr>
        <w:t>2</w:t>
      </w:r>
      <w:r w:rsidR="0008459B" w:rsidRPr="00FC1627">
        <w:t>)</w:t>
      </w:r>
      <w:r w:rsidR="00A06B9F" w:rsidRPr="00340CF1">
        <w:t xml:space="preserve"> were</w:t>
      </w:r>
      <w:r w:rsidR="00FC1627">
        <w:t xml:space="preserve"> </w:t>
      </w:r>
      <w:r w:rsidR="00A06B9F" w:rsidRPr="00340CF1">
        <w:t xml:space="preserve">covered by marine waters in </w:t>
      </w:r>
      <w:r w:rsidR="0008459B" w:rsidRPr="00FC1627">
        <w:t>sub-</w:t>
      </w:r>
      <w:r w:rsidR="00FC1627" w:rsidRPr="00340CF1">
        <w:t>millennial</w:t>
      </w:r>
      <w:r w:rsidR="00FC1627">
        <w:t xml:space="preserve"> or </w:t>
      </w:r>
      <w:r w:rsidR="004D7898">
        <w:t xml:space="preserve">even </w:t>
      </w:r>
      <w:r w:rsidR="00FC1627">
        <w:t>sub-centennial</w:t>
      </w:r>
      <w:r w:rsidR="0008459B" w:rsidRPr="00FC1627">
        <w:t xml:space="preserve"> periods.</w:t>
      </w:r>
    </w:p>
    <w:p w14:paraId="251E35C0" w14:textId="2EDACBA9" w:rsidR="007A68F4" w:rsidRPr="0006617C" w:rsidRDefault="004C5D9B">
      <w:pPr>
        <w:spacing w:before="180" w:after="180" w:line="480" w:lineRule="auto"/>
      </w:pPr>
      <w:r w:rsidRPr="00F92245">
        <w:t xml:space="preserve">[2] The differences in the flooding patterns </w:t>
      </w:r>
      <w:r w:rsidR="00344E20" w:rsidRPr="00F92245">
        <w:t xml:space="preserve">in the GBR shelf </w:t>
      </w:r>
      <w:r w:rsidR="00143A02">
        <w:t xml:space="preserve">are related to </w:t>
      </w:r>
      <w:r w:rsidR="00870312">
        <w:t xml:space="preserve">variations </w:t>
      </w:r>
      <w:r w:rsidRPr="00F92245">
        <w:t xml:space="preserve">in coastal </w:t>
      </w:r>
      <w:r w:rsidR="007D72BF">
        <w:t>complexity</w:t>
      </w:r>
      <w:r w:rsidRPr="00F92245">
        <w:t>. After an initial period of linear, low complexity coast</w:t>
      </w:r>
      <w:r w:rsidR="00E177E7">
        <w:t>lines during the lowstand sea level</w:t>
      </w:r>
      <w:r w:rsidRPr="00F92245">
        <w:t xml:space="preserve">, the palaeo-coastline evolved into estuary-dominated (northern, northern-central, </w:t>
      </w:r>
      <w:r w:rsidRPr="00F92245">
        <w:lastRenderedPageBreak/>
        <w:t>southern</w:t>
      </w:r>
      <w:r w:rsidR="00290933" w:rsidRPr="00F92245">
        <w:t xml:space="preserve"> GBR</w:t>
      </w:r>
      <w:r w:rsidR="00143A02">
        <w:t xml:space="preserve"> sub-regions</w:t>
      </w:r>
      <w:r w:rsidRPr="00F92245">
        <w:t>) and lagoon-dominated (southern-central GBR</w:t>
      </w:r>
      <w:r w:rsidR="00143A02">
        <w:t xml:space="preserve"> sub-region</w:t>
      </w:r>
      <w:r w:rsidRPr="00F92245">
        <w:t>) during the mid</w:t>
      </w:r>
      <w:r w:rsidR="003809A2" w:rsidRPr="00F92245">
        <w:t>-</w:t>
      </w:r>
      <w:r w:rsidR="00DF19DB">
        <w:t>postglacial</w:t>
      </w:r>
      <w:r w:rsidRPr="00F92245">
        <w:t xml:space="preserve">. </w:t>
      </w:r>
      <w:r w:rsidR="00290933" w:rsidRPr="00F92245">
        <w:t xml:space="preserve">Coastal </w:t>
      </w:r>
      <w:r w:rsidR="005A2717" w:rsidRPr="00F92245">
        <w:t xml:space="preserve">complexity </w:t>
      </w:r>
      <w:r w:rsidR="005A2717" w:rsidRPr="0006617C">
        <w:t xml:space="preserve">decreased </w:t>
      </w:r>
      <w:r w:rsidR="00290933" w:rsidRPr="0006617C">
        <w:t>again during the</w:t>
      </w:r>
      <w:r w:rsidR="005A2717" w:rsidRPr="0006617C">
        <w:t xml:space="preserve"> </w:t>
      </w:r>
      <w:r w:rsidR="00290933" w:rsidRPr="0006617C">
        <w:t xml:space="preserve">sea-level </w:t>
      </w:r>
      <w:r w:rsidRPr="0006617C">
        <w:t>highstand</w:t>
      </w:r>
      <w:r w:rsidR="005A2717" w:rsidRPr="0006617C">
        <w:t>.</w:t>
      </w:r>
      <w:r w:rsidRPr="0006617C">
        <w:t xml:space="preserve"> </w:t>
      </w:r>
    </w:p>
    <w:p w14:paraId="707B96B4" w14:textId="298C8A1E" w:rsidR="000937C5" w:rsidRDefault="004C5D9B" w:rsidP="00143A02">
      <w:pPr>
        <w:spacing w:before="180" w:after="180" w:line="480" w:lineRule="auto"/>
      </w:pPr>
      <w:r w:rsidRPr="0006617C">
        <w:t xml:space="preserve">[3] </w:t>
      </w:r>
      <w:r w:rsidR="00143A02" w:rsidRPr="0006617C">
        <w:t xml:space="preserve">The strong contrasts in shelf flooding </w:t>
      </w:r>
      <w:r w:rsidR="0035331D">
        <w:t xml:space="preserve">and sediment deposition </w:t>
      </w:r>
      <w:r w:rsidR="00143A02" w:rsidRPr="0006617C">
        <w:t xml:space="preserve">along the GBR shelf have been driven by the interplay of sea-level rise and </w:t>
      </w:r>
      <w:r w:rsidR="0035331D">
        <w:t xml:space="preserve">shelf </w:t>
      </w:r>
      <w:r w:rsidR="00143A02" w:rsidRPr="0006617C">
        <w:t>physiography.</w:t>
      </w:r>
      <w:r w:rsidR="008B1037" w:rsidRPr="0006617C">
        <w:t xml:space="preserve"> </w:t>
      </w:r>
      <w:r w:rsidR="0006617C" w:rsidRPr="0006617C">
        <w:t>Our</w:t>
      </w:r>
      <w:r w:rsidR="009425E0" w:rsidRPr="0006617C">
        <w:t xml:space="preserve"> </w:t>
      </w:r>
      <w:r w:rsidR="00E95000" w:rsidRPr="0006617C">
        <w:t>observations</w:t>
      </w:r>
      <w:r w:rsidR="00211010" w:rsidRPr="0006617C">
        <w:t>,</w:t>
      </w:r>
      <w:r w:rsidR="009425E0" w:rsidRPr="0006617C">
        <w:t xml:space="preserve"> </w:t>
      </w:r>
      <w:r w:rsidR="00211010" w:rsidRPr="0006617C">
        <w:t xml:space="preserve">together with </w:t>
      </w:r>
      <w:r w:rsidR="00780BEC" w:rsidRPr="0006617C">
        <w:t>the</w:t>
      </w:r>
      <w:r w:rsidR="00B86689" w:rsidRPr="0006617C">
        <w:t xml:space="preserve"> </w:t>
      </w:r>
      <w:r w:rsidR="00E95000" w:rsidRPr="0006617C">
        <w:t xml:space="preserve">existing </w:t>
      </w:r>
      <w:r w:rsidR="00780BEC" w:rsidRPr="0006617C">
        <w:t>geological evidence</w:t>
      </w:r>
      <w:r w:rsidR="00211010" w:rsidRPr="0006617C">
        <w:t>,</w:t>
      </w:r>
      <w:r w:rsidR="00780BEC" w:rsidRPr="0006617C">
        <w:t xml:space="preserve"> </w:t>
      </w:r>
      <w:r w:rsidR="009425E0" w:rsidRPr="0006617C">
        <w:t xml:space="preserve">are consistent with </w:t>
      </w:r>
      <w:r w:rsidR="00A403FE" w:rsidRPr="0006617C">
        <w:t>shelf</w:t>
      </w:r>
      <w:ins w:id="1381" w:author="Gus Hinestrosa" w:date="2018-09-08T20:59:00Z">
        <w:r w:rsidR="00DC1C5F">
          <w:t xml:space="preserve"> margin</w:t>
        </w:r>
      </w:ins>
      <w:del w:id="1382" w:author="Gus Hinestrosa" w:date="2018-09-08T20:59:00Z">
        <w:r w:rsidR="00A403FE" w:rsidRPr="0006617C" w:rsidDel="00DC1C5F">
          <w:delText>-edge</w:delText>
        </w:r>
      </w:del>
      <w:r w:rsidR="008B1037" w:rsidRPr="0006617C">
        <w:t xml:space="preserve"> and slope</w:t>
      </w:r>
      <w:r w:rsidR="0006617C" w:rsidRPr="0006617C">
        <w:t xml:space="preserve"> </w:t>
      </w:r>
      <w:r w:rsidR="005D6776">
        <w:t xml:space="preserve">deposition </w:t>
      </w:r>
      <w:r w:rsidR="0006617C" w:rsidRPr="0006617C">
        <w:t>that is</w:t>
      </w:r>
      <w:r w:rsidR="008B1037" w:rsidRPr="0006617C">
        <w:t xml:space="preserve"> </w:t>
      </w:r>
      <w:r w:rsidR="006024F6" w:rsidRPr="0006617C">
        <w:t xml:space="preserve">sensitive to: </w:t>
      </w:r>
      <w:r w:rsidR="00211010" w:rsidRPr="0006617C">
        <w:t xml:space="preserve">(1) </w:t>
      </w:r>
      <w:r w:rsidR="006024F6" w:rsidRPr="0006617C">
        <w:t xml:space="preserve">the enhancement or decline of </w:t>
      </w:r>
      <w:r w:rsidR="00211010" w:rsidRPr="0006617C">
        <w:t xml:space="preserve">cross-shelf </w:t>
      </w:r>
      <w:r w:rsidR="006024F6" w:rsidRPr="0006617C">
        <w:t xml:space="preserve">sediment flux related to </w:t>
      </w:r>
      <w:r w:rsidRPr="0006617C">
        <w:t>coastline</w:t>
      </w:r>
      <w:r w:rsidR="00211010" w:rsidRPr="0006617C">
        <w:t xml:space="preserve"> </w:t>
      </w:r>
      <w:del w:id="1383" w:author="Gus Hinestrosa" w:date="2018-09-12T13:32:00Z">
        <w:r w:rsidR="00211010" w:rsidRPr="0006617C" w:rsidDel="00461426">
          <w:delText>advance</w:delText>
        </w:r>
      </w:del>
      <w:ins w:id="1384" w:author="Gus Hinestrosa" w:date="2018-09-12T13:32:00Z">
        <w:r w:rsidR="00461426">
          <w:t>retreat</w:t>
        </w:r>
      </w:ins>
      <w:r w:rsidR="00290933" w:rsidRPr="0006617C">
        <w:t xml:space="preserve">, </w:t>
      </w:r>
      <w:r w:rsidRPr="0006617C">
        <w:t>and</w:t>
      </w:r>
      <w:r w:rsidR="00211010" w:rsidRPr="0006617C">
        <w:t xml:space="preserve"> (2)</w:t>
      </w:r>
      <w:r w:rsidRPr="0006617C">
        <w:t xml:space="preserve"> the effectiveness of </w:t>
      </w:r>
      <w:r w:rsidR="00FB2048">
        <w:t xml:space="preserve">transient </w:t>
      </w:r>
      <w:proofErr w:type="spellStart"/>
      <w:r w:rsidRPr="0006617C">
        <w:t>embayments</w:t>
      </w:r>
      <w:proofErr w:type="spellEnd"/>
      <w:r w:rsidRPr="0006617C">
        <w:t xml:space="preserve"> in redirecting or trapping sediments</w:t>
      </w:r>
      <w:r w:rsidR="006024F6" w:rsidRPr="0006617C">
        <w:t>.</w:t>
      </w:r>
      <w:r w:rsidRPr="00F92245">
        <w:t xml:space="preserve"> </w:t>
      </w:r>
    </w:p>
    <w:p w14:paraId="50CBEF02" w14:textId="151FCD1F" w:rsidR="00870312" w:rsidRPr="00F92245" w:rsidRDefault="00870312" w:rsidP="00143A02">
      <w:pPr>
        <w:spacing w:before="180" w:after="180" w:line="480" w:lineRule="auto"/>
      </w:pPr>
      <w:r w:rsidRPr="00F92245">
        <w:t>[</w:t>
      </w:r>
      <w:r>
        <w:t>4</w:t>
      </w:r>
      <w:r w:rsidRPr="00F92245">
        <w:t>] The timing of the off-shelf sediment flux (lowstand vs. transgressive</w:t>
      </w:r>
      <w:r>
        <w:t xml:space="preserve"> vs. highstand</w:t>
      </w:r>
      <w:r w:rsidRPr="00F92245">
        <w:t xml:space="preserve">) can be linked to the presence and orientation of a shelf-edge rim, and to the extension </w:t>
      </w:r>
      <w:r w:rsidR="00CD6F44">
        <w:t xml:space="preserve">and morphology </w:t>
      </w:r>
      <w:r w:rsidRPr="00F92245">
        <w:t>of the local/regional drainage network at different stages, as demonstrated by the differences between the featureless Capricorn Channel</w:t>
      </w:r>
      <w:r>
        <w:t xml:space="preserve"> and </w:t>
      </w:r>
      <w:r w:rsidRPr="00F92245">
        <w:t>the rimmed central GBR</w:t>
      </w:r>
      <w:r>
        <w:t xml:space="preserve"> sub-regions</w:t>
      </w:r>
      <w:r w:rsidRPr="00F92245">
        <w:t>.</w:t>
      </w:r>
    </w:p>
    <w:p w14:paraId="2164AD2C" w14:textId="14A31D0C" w:rsidR="007A68F4" w:rsidRPr="00F92245" w:rsidRDefault="004C5D9B">
      <w:pPr>
        <w:spacing w:before="180" w:after="180" w:line="480" w:lineRule="auto"/>
      </w:pPr>
      <w:r w:rsidRPr="00F92245">
        <w:t>[</w:t>
      </w:r>
      <w:r w:rsidR="00870312">
        <w:t>5</w:t>
      </w:r>
      <w:r w:rsidRPr="00F92245">
        <w:t xml:space="preserve">] </w:t>
      </w:r>
      <w:r w:rsidR="00167138" w:rsidRPr="00F92245">
        <w:t>The b</w:t>
      </w:r>
      <w:r w:rsidR="00FE7952" w:rsidRPr="00F92245">
        <w:t>road p</w:t>
      </w:r>
      <w:r w:rsidRPr="00F92245">
        <w:t xml:space="preserve">eriods of reef </w:t>
      </w:r>
      <w:r w:rsidR="003B43C2">
        <w:t>development and d</w:t>
      </w:r>
      <w:r w:rsidR="003B43C2" w:rsidRPr="00F92245">
        <w:t xml:space="preserve">emise </w:t>
      </w:r>
      <w:r w:rsidR="00211010">
        <w:t xml:space="preserve">inferred from the data available </w:t>
      </w:r>
      <w:del w:id="1385" w:author="Gus Hinestrosa" w:date="2018-09-19T22:00:00Z">
        <w:r w:rsidR="00211010" w:rsidDel="00B84D51">
          <w:delText xml:space="preserve">must </w:delText>
        </w:r>
        <w:r w:rsidRPr="00F92245" w:rsidDel="00B84D51">
          <w:delText>respond</w:delText>
        </w:r>
      </w:del>
      <w:ins w:id="1386" w:author="Gus Hinestrosa" w:date="2018-09-19T22:00:00Z">
        <w:r w:rsidR="00B84D51">
          <w:t>may be explained by</w:t>
        </w:r>
      </w:ins>
      <w:r w:rsidRPr="00F92245">
        <w:t xml:space="preserve"> </w:t>
      </w:r>
      <w:del w:id="1387" w:author="Gus Hinestrosa" w:date="2018-09-19T22:00:00Z">
        <w:r w:rsidRPr="00F92245" w:rsidDel="00B84D51">
          <w:delText xml:space="preserve">to </w:delText>
        </w:r>
      </w:del>
      <w:r w:rsidRPr="00F92245">
        <w:t xml:space="preserve">the remobilisation, trapping or redirection of fine sediments </w:t>
      </w:r>
      <w:del w:id="1388" w:author="Gus Hinestrosa" w:date="2018-09-19T22:00:00Z">
        <w:r w:rsidRPr="00F92245" w:rsidDel="00B84D51">
          <w:delText xml:space="preserve">in </w:delText>
        </w:r>
      </w:del>
      <w:ins w:id="1389" w:author="Gus Hinestrosa" w:date="2018-09-19T22:00:00Z">
        <w:r w:rsidR="00B84D51">
          <w:t>on</w:t>
        </w:r>
        <w:r w:rsidR="00B84D51" w:rsidRPr="00F92245">
          <w:t xml:space="preserve"> </w:t>
        </w:r>
      </w:ins>
      <w:r w:rsidRPr="00F92245">
        <w:t>the shelf, which</w:t>
      </w:r>
      <w:r w:rsidR="00C5758C">
        <w:t xml:space="preserve"> in </w:t>
      </w:r>
      <w:r w:rsidRPr="00F92245">
        <w:t>turn responded to the evolving postglacial coastal morphology and flooding</w:t>
      </w:r>
      <w:ins w:id="1390" w:author="Gus Hinestrosa" w:date="2018-09-19T22:03:00Z">
        <w:r w:rsidR="00A94ADD">
          <w:t xml:space="preserve"> of the GBR shelf</w:t>
        </w:r>
      </w:ins>
      <w:r w:rsidRPr="00F92245">
        <w:t>.</w:t>
      </w:r>
      <w:r w:rsidR="00FE7952" w:rsidRPr="00F92245">
        <w:t xml:space="preserve"> </w:t>
      </w:r>
      <w:del w:id="1391" w:author="Gus Hinestrosa" w:date="2018-09-08T16:28:00Z">
        <w:r w:rsidR="00FE7952" w:rsidRPr="00F92245" w:rsidDel="00AF77C9">
          <w:delText>Further g</w:delText>
        </w:r>
        <w:r w:rsidRPr="00F92245" w:rsidDel="00AF77C9">
          <w:delText xml:space="preserve">eochemical and palaeo-ecological analyses from the IODP Exp. 325 cores should </w:delText>
        </w:r>
        <w:r w:rsidR="00046832" w:rsidRPr="00F92245" w:rsidDel="00AF77C9">
          <w:delText xml:space="preserve">constrain </w:delText>
        </w:r>
        <w:r w:rsidR="00015C44" w:rsidRPr="00F92245" w:rsidDel="00AF77C9">
          <w:delText xml:space="preserve">both </w:delText>
        </w:r>
        <w:r w:rsidRPr="00F92245" w:rsidDel="00AF77C9">
          <w:delText xml:space="preserve">the </w:delText>
        </w:r>
        <w:r w:rsidR="00015C44" w:rsidRPr="00F92245" w:rsidDel="00AF77C9">
          <w:delText>regional p</w:delText>
        </w:r>
        <w:r w:rsidRPr="00F92245" w:rsidDel="00AF77C9">
          <w:delText>ostglacial sea-level curve</w:delText>
        </w:r>
        <w:r w:rsidR="00015C44" w:rsidRPr="00F92245" w:rsidDel="00AF77C9">
          <w:delText xml:space="preserve"> and</w:delText>
        </w:r>
        <w:r w:rsidRPr="00F92245" w:rsidDel="00AF77C9">
          <w:delText xml:space="preserve"> the </w:delText>
        </w:r>
        <w:r w:rsidR="00015C44" w:rsidRPr="00F92245" w:rsidDel="00AF77C9">
          <w:delText xml:space="preserve">timing and extent </w:delText>
        </w:r>
        <w:r w:rsidRPr="00F92245" w:rsidDel="00AF77C9">
          <w:delText xml:space="preserve">of the reef growth and demise events. </w:delText>
        </w:r>
      </w:del>
    </w:p>
    <w:p w14:paraId="2F5B1CF7" w14:textId="77777777" w:rsidR="007A68F4" w:rsidRPr="00F92245" w:rsidRDefault="004C5D9B" w:rsidP="009D699C">
      <w:pPr>
        <w:pStyle w:val="Heading1"/>
        <w:numPr>
          <w:ilvl w:val="0"/>
          <w:numId w:val="9"/>
        </w:numPr>
        <w:spacing w:line="480" w:lineRule="auto"/>
      </w:pPr>
      <w:bookmarkStart w:id="1392" w:name="z337ya" w:colFirst="0" w:colLast="0"/>
      <w:bookmarkEnd w:id="1392"/>
      <w:r w:rsidRPr="00F92245">
        <w:t>Acknowledgements</w:t>
      </w:r>
    </w:p>
    <w:p w14:paraId="5572EE25" w14:textId="4C1570FB" w:rsidR="007A68F4" w:rsidRPr="00F92245" w:rsidRDefault="004C5D9B">
      <w:pPr>
        <w:spacing w:before="180" w:after="180" w:line="480" w:lineRule="auto"/>
      </w:pPr>
      <w:r w:rsidRPr="00F92245">
        <w:t xml:space="preserve">Thanks to the Australian Research Council (DP1094001) for their support and </w:t>
      </w:r>
      <w:r w:rsidR="003809A2" w:rsidRPr="00F92245">
        <w:t>to the</w:t>
      </w:r>
      <w:r w:rsidRPr="00F92245">
        <w:t xml:space="preserve"> </w:t>
      </w:r>
      <w:proofErr w:type="spellStart"/>
      <w:r w:rsidRPr="00F92245">
        <w:t>Geocoastal</w:t>
      </w:r>
      <w:proofErr w:type="spellEnd"/>
      <w:r w:rsidRPr="00F92245">
        <w:t xml:space="preserve"> Research Group </w:t>
      </w:r>
      <w:r w:rsidR="001F301F">
        <w:t xml:space="preserve">(GRG) </w:t>
      </w:r>
      <w:r w:rsidRPr="00F92245">
        <w:t>of The University of Sydney.</w:t>
      </w:r>
      <w:r w:rsidR="00B857D7" w:rsidRPr="00F92245">
        <w:t xml:space="preserve"> </w:t>
      </w:r>
      <w:r w:rsidR="0091077D" w:rsidRPr="00F92245">
        <w:t xml:space="preserve">We thank the Australian Hydrographic </w:t>
      </w:r>
      <w:r w:rsidR="00C5758C">
        <w:t>Office</w:t>
      </w:r>
      <w:r w:rsidR="0091077D" w:rsidRPr="00F92245">
        <w:t xml:space="preserve"> and Geoscience Australia for source bathymetry data. We also thank the Captains, crew and staff of Australia's Marine National Facility (http:// www.marine.csiro.au/nationalfacility) for collection of bathymetry data on the GBR margin.</w:t>
      </w:r>
      <w:ins w:id="1393" w:author="Gus Hinestrosa" w:date="2018-09-17T16:06:00Z">
        <w:r w:rsidR="002D7E89">
          <w:t xml:space="preserve"> </w:t>
        </w:r>
      </w:ins>
      <w:ins w:id="1394" w:author="Gus Hinestrosa" w:date="2018-09-16T22:53:00Z">
        <w:r w:rsidR="00823176">
          <w:t xml:space="preserve">We thank </w:t>
        </w:r>
        <w:proofErr w:type="spellStart"/>
        <w:r w:rsidR="00823176">
          <w:t>Dr.</w:t>
        </w:r>
        <w:proofErr w:type="spellEnd"/>
        <w:r w:rsidR="00823176">
          <w:t xml:space="preserve"> </w:t>
        </w:r>
      </w:ins>
      <w:ins w:id="1395" w:author="Gus Hinestrosa" w:date="2018-09-19T12:00:00Z">
        <w:r w:rsidR="002D7E89">
          <w:t>Sean</w:t>
        </w:r>
      </w:ins>
      <w:ins w:id="1396" w:author="Gus Hinestrosa" w:date="2018-09-16T22:53:00Z">
        <w:r w:rsidR="00823176">
          <w:t xml:space="preserve"> Ulm for his valuable </w:t>
        </w:r>
      </w:ins>
      <w:ins w:id="1397" w:author="Gus Hinestrosa" w:date="2018-09-17T16:06:00Z">
        <w:r w:rsidR="00646695">
          <w:t>opinion</w:t>
        </w:r>
      </w:ins>
      <w:ins w:id="1398" w:author="Gus Hinestrosa" w:date="2018-09-16T22:53:00Z">
        <w:r w:rsidR="00646695">
          <w:t xml:space="preserve"> on </w:t>
        </w:r>
      </w:ins>
      <w:ins w:id="1399" w:author="Gus Hinestrosa" w:date="2018-09-17T16:06:00Z">
        <w:r w:rsidR="00646695">
          <w:t xml:space="preserve">past migrations of </w:t>
        </w:r>
      </w:ins>
      <w:ins w:id="1400" w:author="Gus Hinestrosa" w:date="2018-09-16T22:53:00Z">
        <w:r w:rsidR="00823176">
          <w:t>indigenous Australians</w:t>
        </w:r>
      </w:ins>
      <w:ins w:id="1401" w:author="Gus Hinestrosa" w:date="2018-09-19T12:00:00Z">
        <w:r w:rsidR="002D7E89">
          <w:t xml:space="preserve"> </w:t>
        </w:r>
        <w:r w:rsidR="002D7E89">
          <w:lastRenderedPageBreak/>
          <w:t>in the Queensland shelf</w:t>
        </w:r>
      </w:ins>
      <w:ins w:id="1402" w:author="Gus Hinestrosa" w:date="2018-09-16T22:53:00Z">
        <w:r w:rsidR="00823176">
          <w:t>.</w:t>
        </w:r>
      </w:ins>
    </w:p>
    <w:p w14:paraId="649AFFB8" w14:textId="527725AA" w:rsidR="00F22C7E" w:rsidRDefault="00F22C7E" w:rsidP="00555B36">
      <w:pPr>
        <w:pStyle w:val="Heading1"/>
      </w:pPr>
      <w:bookmarkStart w:id="1403" w:name="3j2qqm3" w:colFirst="0" w:colLast="0"/>
      <w:bookmarkEnd w:id="1403"/>
      <w:r>
        <w:br w:type="page"/>
      </w:r>
    </w:p>
    <w:p w14:paraId="72D91416" w14:textId="252D7D81" w:rsidR="007A68F4" w:rsidRPr="00F92245" w:rsidRDefault="007A68F4">
      <w:bookmarkStart w:id="1404" w:name="1y810tw" w:colFirst="0" w:colLast="0"/>
      <w:bookmarkEnd w:id="1404"/>
    </w:p>
    <w:p w14:paraId="0CE4936B" w14:textId="77777777" w:rsidR="007A68F4" w:rsidRPr="00F92245" w:rsidRDefault="007A68F4">
      <w:pPr>
        <w:spacing w:before="180" w:after="180" w:line="480" w:lineRule="auto"/>
      </w:pPr>
    </w:p>
    <w:p w14:paraId="0849BF68" w14:textId="03ED88E7" w:rsidR="008E1D75" w:rsidRPr="00F92245" w:rsidRDefault="008C3BC1">
      <w:pPr>
        <w:keepNext/>
        <w:spacing w:line="480" w:lineRule="auto"/>
      </w:pPr>
      <w:r w:rsidRPr="00F92245">
        <w:rPr>
          <w:noProof/>
          <w:lang w:val="en-GB" w:eastAsia="en-GB"/>
        </w:rPr>
        <w:drawing>
          <wp:inline distT="0" distB="0" distL="0" distR="0" wp14:anchorId="67CD0DC1" wp14:editId="6A48F8D8">
            <wp:extent cx="5995035" cy="73000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_1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3" t="15856" r="4098" b="11420"/>
                    <a:stretch/>
                  </pic:blipFill>
                  <pic:spPr bwMode="auto">
                    <a:xfrm>
                      <a:off x="0" y="0"/>
                      <a:ext cx="6003685" cy="731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83A6D" w14:textId="3C16D73A" w:rsidR="007A68F4" w:rsidRPr="00F92245" w:rsidRDefault="008E1D75" w:rsidP="005718E6">
      <w:pPr>
        <w:pStyle w:val="Caption"/>
      </w:pPr>
      <w:bookmarkStart w:id="1405" w:name="_Ref495231161"/>
      <w:r w:rsidRPr="00F92245">
        <w:t xml:space="preserve">Figure </w:t>
      </w:r>
      <w:fldSimple w:instr=" SEQ Figure \* ARABIC ">
        <w:r w:rsidR="0025457B">
          <w:rPr>
            <w:noProof/>
          </w:rPr>
          <w:t>1</w:t>
        </w:r>
      </w:fldSimple>
      <w:bookmarkEnd w:id="1405"/>
      <w:r w:rsidRPr="00F92245">
        <w:t>. Location map highlighting</w:t>
      </w:r>
      <w:r w:rsidR="004943BC" w:rsidRPr="00F92245">
        <w:t>:</w:t>
      </w:r>
      <w:r w:rsidRPr="00F92245">
        <w:t xml:space="preserve"> the bathymetry </w:t>
      </w:r>
      <w:r w:rsidR="00157645" w:rsidRPr="00F92245">
        <w:t xml:space="preserve">of the GBR shelf </w:t>
      </w:r>
      <w:r w:rsidR="00157645" w:rsidRPr="00F92245">
        <w:fldChar w:fldCharType="begin"/>
      </w:r>
      <w:r w:rsidR="009C20A9">
        <w:instrText xml:space="preserve"> ADDIN EN.CITE &lt;EndNote&gt;&lt;Cite&gt;&lt;Author&gt;Beaman&lt;/Author&gt;&lt;Year&gt;2010&lt;/Year&gt;&lt;RecNum&gt;104&lt;/RecNum&gt;&lt;DisplayText&gt;Beaman, 2010&lt;/DisplayText&gt;&lt;record&gt;&lt;rec-number&gt;104&lt;/rec-number&gt;&lt;foreign-keys&gt;&lt;key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="00157645" w:rsidRPr="00F92245">
        <w:fldChar w:fldCharType="separate"/>
      </w:r>
      <w:r w:rsidR="004C77CB">
        <w:rPr>
          <w:noProof/>
        </w:rPr>
        <w:t>Beaman, 2010</w:t>
      </w:r>
      <w:r w:rsidR="00157645" w:rsidRPr="00F92245">
        <w:fldChar w:fldCharType="end"/>
      </w:r>
      <w:r w:rsidR="004943BC" w:rsidRPr="00F92245">
        <w:t>;</w:t>
      </w:r>
      <w:r w:rsidRPr="00F92245">
        <w:t xml:space="preserve"> the GBR </w:t>
      </w:r>
      <w:r w:rsidR="00025CB6">
        <w:t>sub-</w:t>
      </w:r>
      <w:r w:rsidRPr="00F92245">
        <w:t>regions considered in this study (</w:t>
      </w:r>
      <w:r w:rsidR="00FE63C6" w:rsidRPr="00F92245">
        <w:t xml:space="preserve">black boxes: </w:t>
      </w:r>
      <w:r w:rsidRPr="00F92245">
        <w:t xml:space="preserve">northern, </w:t>
      </w:r>
      <w:r w:rsidR="004943BC" w:rsidRPr="00F92245">
        <w:t>northern-</w:t>
      </w:r>
      <w:r w:rsidRPr="00F92245">
        <w:t>central</w:t>
      </w:r>
      <w:r w:rsidR="004943BC" w:rsidRPr="00F92245">
        <w:t>, southern-central</w:t>
      </w:r>
      <w:r w:rsidRPr="00F92245">
        <w:t>, southern GBR</w:t>
      </w:r>
      <w:r w:rsidR="004943BC" w:rsidRPr="00F92245">
        <w:t xml:space="preserve"> and Capricorn Channel);</w:t>
      </w:r>
      <w:r w:rsidRPr="00F92245">
        <w:t xml:space="preserve"> the boundaries between each of the 33 latitudinal zones</w:t>
      </w:r>
      <w:r w:rsidR="004943BC" w:rsidRPr="00F92245">
        <w:t xml:space="preserve"> (white horizontal lines)</w:t>
      </w:r>
      <w:r w:rsidRPr="00F92245">
        <w:t>, the drainage network</w:t>
      </w:r>
      <w:r w:rsidR="004943BC" w:rsidRPr="00F92245">
        <w:t xml:space="preserve"> (brown lines)</w:t>
      </w:r>
      <w:r w:rsidRPr="00F92245">
        <w:t xml:space="preserve"> and the dominant drainage orientation for each region</w:t>
      </w:r>
      <w:r w:rsidR="004943BC" w:rsidRPr="00F92245">
        <w:t xml:space="preserve"> (green arrows)</w:t>
      </w:r>
      <w:r w:rsidRPr="00F92245">
        <w:t>.</w:t>
      </w:r>
    </w:p>
    <w:p w14:paraId="48E6372C" w14:textId="7388DF78" w:rsidR="007A68F4" w:rsidRPr="00F92245" w:rsidRDefault="004C5D9B">
      <w:pPr>
        <w:spacing w:after="120" w:line="480" w:lineRule="auto"/>
        <w:rPr>
          <w:i/>
        </w:rPr>
      </w:pPr>
      <w:r w:rsidRPr="00F92245">
        <w:rPr>
          <w:i/>
        </w:rPr>
        <w:t xml:space="preserve"> </w:t>
      </w:r>
    </w:p>
    <w:p w14:paraId="28AC496D" w14:textId="067D4D97" w:rsidR="008E1D75" w:rsidRPr="00F92245" w:rsidRDefault="00B32181">
      <w:pPr>
        <w:keepNext/>
        <w:spacing w:line="480" w:lineRule="auto"/>
      </w:pPr>
      <w:ins w:id="1406" w:author="Gus Hinestrosa" w:date="2018-09-18T21:46:00Z">
        <w:r>
          <w:rPr>
            <w:noProof/>
            <w:lang w:val="en-GB" w:eastAsia="en-GB"/>
          </w:rPr>
          <w:lastRenderedPageBreak/>
          <w:drawing>
            <wp:inline distT="0" distB="0" distL="0" distR="0" wp14:anchorId="6185C069" wp14:editId="38CABB71">
              <wp:extent cx="5851311" cy="7618999"/>
              <wp:effectExtent l="0" t="0" r="0" b="0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figure2_review.png"/>
                      <pic:cNvPicPr/>
                    </pic:nvPicPr>
                    <pic:blipFill rotWithShape="1"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44961" t="27510" r="18355" b="35629"/>
                      <a:stretch/>
                    </pic:blipFill>
                    <pic:spPr bwMode="auto">
                      <a:xfrm>
                        <a:off x="0" y="0"/>
                        <a:ext cx="5862408" cy="763344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678E572" w14:textId="6E0398C3" w:rsidR="008E1D75" w:rsidRPr="00F92245" w:rsidRDefault="008E1D75">
      <w:pPr>
        <w:pStyle w:val="Caption"/>
      </w:pPr>
      <w:bookmarkStart w:id="1407" w:name="_Ref495230911"/>
      <w:r w:rsidRPr="00F92245">
        <w:t xml:space="preserve">Figure </w:t>
      </w:r>
      <w:fldSimple w:instr=" SEQ Figure \* ARABIC ">
        <w:r w:rsidR="0025457B">
          <w:rPr>
            <w:noProof/>
          </w:rPr>
          <w:t>2</w:t>
        </w:r>
      </w:fldSimple>
      <w:bookmarkEnd w:id="1407"/>
      <w:r w:rsidRPr="00F92245">
        <w:t xml:space="preserve">. </w:t>
      </w:r>
      <w:ins w:id="1408" w:author="Gus Hinestrosa" w:date="2018-09-19T22:20:00Z">
        <w:r w:rsidR="00BB6BC2">
          <w:t xml:space="preserve">(A) </w:t>
        </w:r>
      </w:ins>
      <w:r w:rsidRPr="00F92245">
        <w:t>Central GBR shelf displaying the bathymetry and two of the shelf</w:t>
      </w:r>
      <w:ins w:id="1409" w:author="Gus Hinestrosa" w:date="2018-09-08T20:59:00Z">
        <w:r w:rsidR="00DC1C5F">
          <w:t xml:space="preserve"> margin</w:t>
        </w:r>
      </w:ins>
      <w:del w:id="1410" w:author="Gus Hinestrosa" w:date="2018-09-08T20:59:00Z">
        <w:r w:rsidRPr="00F92245" w:rsidDel="00DC1C5F">
          <w:delText>-edge</w:delText>
        </w:r>
      </w:del>
      <w:r w:rsidRPr="00F92245">
        <w:t xml:space="preserve"> study sites of the IODP Exp. 325, (B) Noggin </w:t>
      </w:r>
      <w:r w:rsidR="004943BC" w:rsidRPr="00F92245">
        <w:t xml:space="preserve">Passage </w:t>
      </w:r>
      <w:r w:rsidRPr="00F92245">
        <w:t>and (C) Hydrographers Passage</w:t>
      </w:r>
      <w:r w:rsidR="001154A9" w:rsidRPr="00F92245">
        <w:t>, and the location of the IODP Exp. 325 drilling transects NOG-01B, HYD-01C, HYD-02A and some of the key boreholes</w:t>
      </w:r>
      <w:ins w:id="1411" w:author="Gus Hinestrosa" w:date="2018-09-18T21:52:00Z">
        <w:r w:rsidR="007D1738">
          <w:t xml:space="preserve"> in</w:t>
        </w:r>
      </w:ins>
      <w:r w:rsidR="001154A9" w:rsidRPr="00F92245">
        <w:t xml:space="preserve"> </w:t>
      </w:r>
      <w:r w:rsidR="001154A9" w:rsidRPr="00F92245">
        <w:fldChar w:fldCharType="begin"/>
      </w:r>
      <w:r w:rsidR="009C20A9">
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="001154A9" w:rsidRPr="00F92245">
        <w:fldChar w:fldCharType="separate"/>
      </w:r>
      <w:r w:rsidR="004C77CB">
        <w:rPr>
          <w:noProof/>
        </w:rPr>
        <w:t>Webster et al., 2011</w:t>
      </w:r>
      <w:r w:rsidR="001154A9" w:rsidRPr="00F92245">
        <w:fldChar w:fldCharType="end"/>
      </w:r>
      <w:r w:rsidRPr="00F92245">
        <w:t xml:space="preserve">. Notice the distance between the outer GBR </w:t>
      </w:r>
      <w:ins w:id="1412" w:author="Gus Hinestrosa" w:date="2018-09-18T21:53:00Z">
        <w:r w:rsidR="007D1738">
          <w:t xml:space="preserve">shallow </w:t>
        </w:r>
      </w:ins>
      <w:r w:rsidRPr="00F92245">
        <w:t>reefs and the shelf</w:t>
      </w:r>
      <w:ins w:id="1413" w:author="Gus Hinestrosa" w:date="2018-09-08T20:59:00Z">
        <w:r w:rsidR="00DC1C5F">
          <w:t xml:space="preserve"> edge</w:t>
        </w:r>
      </w:ins>
      <w:del w:id="1414" w:author="Gus Hinestrosa" w:date="2018-09-08T20:59:00Z">
        <w:r w:rsidRPr="00F92245" w:rsidDel="00DC1C5F">
          <w:delText>-edge</w:delText>
        </w:r>
      </w:del>
      <w:r w:rsidRPr="00F92245">
        <w:t xml:space="preserve"> </w:t>
      </w:r>
      <w:r w:rsidR="001154A9" w:rsidRPr="00F92245">
        <w:t>in each of the areas.</w:t>
      </w:r>
      <w:ins w:id="1415" w:author="Gus Hinestrosa" w:date="2018-09-19T22:20:00Z">
        <w:r w:rsidR="00BB6BC2">
          <w:t xml:space="preserve"> The shallow reef areas derived from </w:t>
        </w:r>
      </w:ins>
      <w:ins w:id="1416" w:author="Gus Hinestrosa" w:date="2018-09-19T22:23:00Z">
        <w:r w:rsidR="00290016">
          <w:t xml:space="preserve">the submerged banks defined in </w:t>
        </w:r>
      </w:ins>
      <w:r w:rsidR="00290016">
        <w:fldChar w:fldCharType="begin"/>
      </w:r>
      <w:r w:rsidR="00290016">
        <w:instrText xml:space="preserve"> ADDIN EN.CITE &lt;EndNote&gt;&lt;Cite AuthorYear="1"&gt;&lt;Author&gt;Harris&lt;/Author&gt;&lt;Year&gt;2012&lt;/Year&gt;&lt;RecNum&gt;140&lt;/RecNum&gt;&lt;DisplayText&gt;Harris et al. (2012)&lt;/DisplayText&gt;&lt;record&gt;&lt;rec-number&gt;140&lt;/rec-number&gt;&lt;foreign-keys&gt;&lt;key app="EN" db-id="x5dasrs09vwsabepssyxweznptsx5t5avz9v" timestamp="1537392102"&gt;140&lt;/key&gt;&lt;/foreign-keys&gt;&lt;ref-type name="Journal Article"&gt;17&lt;/ref-type&gt;&lt;contributors&gt;&lt;authors&gt;&lt;author&gt;Harris, Peter T&lt;/author&gt;&lt;author&gt;Bridge, Thomas CL&lt;/author&gt;&lt;author&gt;Beaman, Robin J&lt;/author&gt;&lt;author&gt;Webster, Jody M&lt;/author&gt;&lt;author&gt;Nichol, Scott L&lt;/author&gt;&lt;author&gt;Brooke, Brendan P&lt;/author&gt;&lt;/authors&gt;&lt;/contributors&gt;&lt;titles&gt;&lt;title&gt;Submerged banks in the Great Barrier Reef, Australia, greatly increase available coral reef habitat&lt;/title&gt;&lt;secondary-title&gt;ICES Journal of Marine Science&lt;/secondary-title&gt;&lt;/titles&gt;&lt;periodical&gt;&lt;full-title&gt;ICES Journal of Marine Science&lt;/full-title&gt;&lt;/periodical&gt;&lt;pages&gt;284-293&lt;/pages&gt;&lt;volume&gt;70&lt;/volume&gt;&lt;number&gt;2&lt;/number&gt;&lt;dates&gt;&lt;year&gt;2012&lt;/year&gt;&lt;/dates&gt;&lt;isbn&gt;1095-9289&lt;/isbn&gt;&lt;urls&gt;&lt;/urls&gt;&lt;/record&gt;&lt;/Cite&gt;&lt;/EndNote&gt;</w:instrText>
      </w:r>
      <w:r w:rsidR="00290016">
        <w:fldChar w:fldCharType="separate"/>
      </w:r>
      <w:r w:rsidR="00290016">
        <w:rPr>
          <w:noProof/>
        </w:rPr>
        <w:t>Harris et al. (2012)</w:t>
      </w:r>
      <w:r w:rsidR="00290016">
        <w:fldChar w:fldCharType="end"/>
      </w:r>
      <w:ins w:id="1417" w:author="Gus Hinestrosa" w:date="2018-09-19T22:24:00Z">
        <w:r w:rsidR="00290016">
          <w:t>.</w:t>
        </w:r>
      </w:ins>
      <w:ins w:id="1418" w:author="Gus Hinestrosa" w:date="2018-09-19T22:23:00Z">
        <w:r w:rsidR="00290016">
          <w:t xml:space="preserve"> </w:t>
        </w:r>
      </w:ins>
    </w:p>
    <w:p w14:paraId="0FCEF2CB" w14:textId="21D0FEA8" w:rsidR="00B32181" w:rsidRDefault="00B32181">
      <w:pPr>
        <w:rPr>
          <w:ins w:id="1419" w:author="Gus Hinestrosa" w:date="2018-09-18T21:47:00Z"/>
          <w:i/>
        </w:rPr>
      </w:pPr>
      <w:ins w:id="1420" w:author="Gus Hinestrosa" w:date="2018-09-18T21:47:00Z">
        <w:r>
          <w:rPr>
            <w:i/>
          </w:rPr>
          <w:br w:type="page"/>
        </w:r>
      </w:ins>
    </w:p>
    <w:p w14:paraId="69C63724" w14:textId="6E233FCC" w:rsidR="008E1D75" w:rsidRPr="00F92245" w:rsidDel="00B32181" w:rsidRDefault="00F13B8F">
      <w:pPr>
        <w:spacing w:after="120" w:line="480" w:lineRule="auto"/>
        <w:rPr>
          <w:del w:id="1421" w:author="Gus Hinestrosa" w:date="2018-09-18T21:47:00Z"/>
          <w:i/>
        </w:rPr>
      </w:pPr>
      <w:ins w:id="1422" w:author="Gus Hinestrosa" w:date="2018-09-19T22:20:00Z">
        <w:r>
          <w:rPr>
            <w:i/>
            <w:noProof/>
            <w:lang w:val="en-GB" w:eastAsia="en-GB"/>
          </w:rPr>
          <w:lastRenderedPageBreak/>
          <w:drawing>
            <wp:inline distT="0" distB="0" distL="0" distR="0" wp14:anchorId="59535D42" wp14:editId="73414901">
              <wp:extent cx="6121400" cy="7953375"/>
              <wp:effectExtent l="0" t="0" r="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figure_3-i_review.png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1400" cy="7953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A1152AE" w14:textId="3F33995F" w:rsidR="008E1D75" w:rsidRPr="00F92245" w:rsidDel="00B32181" w:rsidRDefault="00E435FE" w:rsidP="00340CF1">
      <w:pPr>
        <w:keepNext/>
        <w:jc w:val="center"/>
        <w:rPr>
          <w:del w:id="1423" w:author="Gus Hinestrosa" w:date="2018-09-18T21:48:00Z"/>
        </w:rPr>
      </w:pPr>
      <w:del w:id="1424" w:author="Gus Hinestrosa" w:date="2018-09-18T21:47:00Z">
        <w:r w:rsidDel="00B32181">
          <w:rPr>
            <w:i/>
            <w:noProof/>
            <w:lang w:val="en-GB" w:eastAsia="en-GB"/>
          </w:rPr>
          <w:drawing>
            <wp:inline distT="0" distB="0" distL="0" distR="0" wp14:anchorId="3A146E38" wp14:editId="75D78A6B">
              <wp:extent cx="4096385" cy="961263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figure3.png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96385" cy="96126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del w:id="1425" w:author="Gus Hinestrosa" w:date="2018-09-18T21:48:00Z">
        <w:r w:rsidR="008E1D75" w:rsidRPr="00F92245" w:rsidDel="00B32181">
          <w:rPr>
            <w:i/>
          </w:rPr>
          <w:br w:type="page"/>
        </w:r>
      </w:del>
    </w:p>
    <w:p w14:paraId="6933AC1C" w14:textId="0F477F9D" w:rsidR="008E1D75" w:rsidRPr="00F92245" w:rsidDel="00B32181" w:rsidRDefault="008E1D75" w:rsidP="00B32181">
      <w:pPr>
        <w:keepNext/>
        <w:jc w:val="center"/>
        <w:rPr>
          <w:del w:id="1426" w:author="Gus Hinestrosa" w:date="2018-09-18T21:48:00Z"/>
        </w:rPr>
        <w:pPrChange w:id="1427" w:author="Gus Hinestrosa" w:date="2018-09-18T21:48:00Z">
          <w:pPr>
            <w:pStyle w:val="Caption"/>
          </w:pPr>
        </w:pPrChange>
      </w:pPr>
    </w:p>
    <w:p w14:paraId="7E5EAAD9" w14:textId="77777777" w:rsidR="008E1D75" w:rsidRPr="00F92245" w:rsidRDefault="008E1D75">
      <w:pPr>
        <w:pStyle w:val="Caption"/>
      </w:pPr>
    </w:p>
    <w:p w14:paraId="11451703" w14:textId="08AD569F" w:rsidR="007A68F4" w:rsidRPr="00F92245" w:rsidRDefault="008E1D75" w:rsidP="005718E6">
      <w:pPr>
        <w:pStyle w:val="Caption"/>
      </w:pPr>
      <w:bookmarkStart w:id="1428" w:name="_Ref495155126"/>
      <w:r w:rsidRPr="00F92245">
        <w:t xml:space="preserve">Figure </w:t>
      </w:r>
      <w:fldSimple w:instr=" SEQ Figure \* ARABIC ">
        <w:r w:rsidR="0025457B">
          <w:rPr>
            <w:noProof/>
          </w:rPr>
          <w:t>3</w:t>
        </w:r>
      </w:fldSimple>
      <w:bookmarkEnd w:id="1428"/>
      <w:r w:rsidRPr="00F92245">
        <w:t xml:space="preserve">. Marine flooding charts for the LGM and postglacial period: (A) </w:t>
      </w:r>
      <w:del w:id="1429" w:author="Gus Hinestrosa" w:date="2018-09-18T22:03:00Z">
        <w:r w:rsidRPr="00F92245" w:rsidDel="008B05E4">
          <w:delText xml:space="preserve">simplified </w:delText>
        </w:r>
      </w:del>
      <w:r w:rsidRPr="00F92245">
        <w:t>sea</w:t>
      </w:r>
      <w:ins w:id="1430" w:author="Gus Hinestrosa" w:date="2018-09-18T22:11:00Z">
        <w:r w:rsidR="00A52AC6">
          <w:t>-</w:t>
        </w:r>
      </w:ins>
      <w:del w:id="1431" w:author="Gus Hinestrosa" w:date="2018-09-18T22:11:00Z">
        <w:r w:rsidRPr="00F92245" w:rsidDel="00A52AC6">
          <w:delText xml:space="preserve"> </w:delText>
        </w:r>
      </w:del>
      <w:r w:rsidRPr="00F92245">
        <w:t xml:space="preserve">level curve </w:t>
      </w:r>
      <w:ins w:id="1432" w:author="Gus Hinestrosa" w:date="2018-09-18T22:11:00Z">
        <w:r w:rsidR="00A52AC6">
          <w:t xml:space="preserve">and sea-level rate </w:t>
        </w:r>
      </w:ins>
      <w:r w:rsidRPr="00F92245">
        <w:t>based on</w:t>
      </w:r>
      <w:ins w:id="1433" w:author="Gus Hinestrosa" w:date="2018-09-18T22:12:00Z">
        <w:r w:rsidR="00A52AC6">
          <w:t xml:space="preserve"> </w:t>
        </w:r>
      </w:ins>
      <w:r w:rsidR="00A52AC6">
        <w:fldChar w:fldCharType="begin"/>
      </w:r>
      <w:r w:rsidR="00A52AC6">
        <w:instrText xml:space="preserve"> ADDIN EN.CITE &lt;EndNote&gt;&lt;Cite AuthorYear="1"&gt;&lt;Author&gt;Lambeck&lt;/Author&gt;&lt;Year&gt;2014&lt;/Year&gt;&lt;RecNum&gt;132&lt;/RecNum&gt;&lt;DisplayText&gt;Lambeck et al. (2014)&lt;/DisplayText&gt;&lt;record&gt;&lt;rec-number&gt;132&lt;/rec-number&gt;&lt;foreign-keys&gt;&lt;key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</w:r>
      <w:r w:rsidR="00A52AC6">
        <w:fldChar w:fldCharType="separate"/>
      </w:r>
      <w:r w:rsidR="00A52AC6">
        <w:rPr>
          <w:noProof/>
        </w:rPr>
        <w:t>Lambeck et al. (2014)</w:t>
      </w:r>
      <w:r w:rsidR="00A52AC6">
        <w:fldChar w:fldCharType="end"/>
      </w:r>
      <w:ins w:id="1434" w:author="Gus Hinestrosa" w:date="2018-09-18T22:12:00Z">
        <w:r w:rsidR="00A52AC6">
          <w:t>,</w:t>
        </w:r>
      </w:ins>
      <w:del w:id="1435" w:author="Gus Hinestrosa" w:date="2018-09-18T22:10:00Z">
        <w:r w:rsidRPr="00F92245" w:rsidDel="008B05E4">
          <w:delText xml:space="preserve"> </w:delText>
        </w:r>
      </w:del>
      <w:del w:id="1436" w:author="Gus Hinestrosa" w:date="2018-09-18T22:09:00Z">
        <w:r w:rsidR="003B15C8" w:rsidRPr="00F92245" w:rsidDel="008B05E4">
          <w:fldChar w:fldCharType="begin"/>
        </w:r>
      </w:del>
      <w:del w:id="1437" w:author="Gus Hinestrosa" w:date="2018-09-18T22:12:00Z">
        <w:r w:rsidR="008B05E4" w:rsidDel="00A52AC6">
          <w:delInstrText xml:space="preserve"> ADDIN EN.CITE &lt;EndNote&gt;&lt;Cite&gt;&lt;Author&gt;Lambeck&lt;/Author&gt;&lt;Year&gt;2001&lt;/Year&gt;&lt;RecNum&gt;57&lt;/RecNum&gt;&lt;DisplayText&gt;Lambeck and Chappell, 2001&lt;/DisplayText&gt;&lt;record&gt;&lt;rec-number&gt;57&lt;/rec-number&gt;&lt;foreign-keys&gt;&lt;key app="EN" db-id="x5dasrs09vwsabepssyxweznptsx5t5avz9v" timestamp="0"&gt;57&lt;/key&gt;&lt;/foreign-keys&gt;&lt;ref-type name="Journal Article"&gt;17&lt;/ref-type&gt;&lt;contributors&gt;&lt;authors&gt;&lt;author&gt;Lambeck, K.&lt;/author&gt;&lt;author&gt;Chappell, J.&lt;/author&gt;&lt;/authors&gt;&lt;/contributors&gt;&lt;titles&gt;&lt;title&gt;Sea level change through the last glacial cycle&lt;/title&gt;&lt;secondary-title&gt;Science&lt;/secondary-title&gt;&lt;/titles&gt;&lt;pages&gt;679-686&lt;/pages&gt;&lt;volume&gt;292&lt;/volume&gt;&lt;number&gt;5517&lt;/number&gt;&lt;dates&gt;&lt;year&gt;2001&lt;/year&gt;&lt;/dates&gt;&lt;isbn&gt;0036-8075&lt;/isbn&gt;&lt;label&gt;LambeckChapell_2001&lt;/label&gt;&lt;urls&gt;&lt;related-urls&gt;&lt;url&gt;&amp;lt;Go to ISI&amp;gt;://WOS:000168478300040&lt;/url&gt;&lt;/related-urls&gt;&lt;/urls&gt;&lt;/record&gt;&lt;/Cite&gt;&lt;Cite&gt;&lt;Author&gt;Lambeck&lt;/Author&gt;&lt;Year&gt;2014&lt;/Year&gt;&lt;RecNum&gt;132&lt;/RecNum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delInstrText>
        </w:r>
      </w:del>
      <w:del w:id="1438" w:author="Gus Hinestrosa" w:date="2018-09-18T22:09:00Z">
        <w:r w:rsidR="003B15C8" w:rsidRPr="00F92245" w:rsidDel="008B05E4">
          <w:fldChar w:fldCharType="separate"/>
        </w:r>
      </w:del>
      <w:del w:id="1439" w:author="Gus Hinestrosa" w:date="2018-09-18T22:12:00Z">
        <w:r w:rsidR="008B05E4" w:rsidDel="00A52AC6">
          <w:rPr>
            <w:noProof/>
          </w:rPr>
          <w:delText>{Lambeck, 2001 #57;Lambeck, 2014 #132}</w:delText>
        </w:r>
      </w:del>
      <w:del w:id="1440" w:author="Gus Hinestrosa" w:date="2018-09-18T22:09:00Z">
        <w:r w:rsidR="003B15C8" w:rsidRPr="00F92245" w:rsidDel="008B05E4">
          <w:fldChar w:fldCharType="end"/>
        </w:r>
      </w:del>
      <w:ins w:id="1441" w:author="Gus Hinestrosa" w:date="2018-09-18T22:03:00Z">
        <w:r w:rsidR="008B05E4">
          <w:t xml:space="preserve"> </w:t>
        </w:r>
      </w:ins>
      <w:ins w:id="1442" w:author="Gus Hinestrosa" w:date="2018-09-18T22:04:00Z">
        <w:r w:rsidR="008B05E4">
          <w:t>the dated palaeo-depth interpretations from</w:t>
        </w:r>
      </w:ins>
      <w:ins w:id="1443" w:author="Gus Hinestrosa" w:date="2018-09-18T22:06:00Z">
        <w:r w:rsidR="008B05E4">
          <w:t xml:space="preserve"> </w:t>
        </w:r>
      </w:ins>
      <w:r w:rsidR="008B05E4">
        <w:fldChar w:fldCharType="begin"/>
      </w:r>
      <w:r w:rsidR="008B05E4">
        <w:instrText xml:space="preserve"> ADDIN EN.CITE &lt;EndNote&gt;&lt;Cite AuthorYear="1"&gt;&lt;Author&gt;Yokoyama&lt;/Author&gt;&lt;Year&gt;2018&lt;/Year&gt;&lt;RecNum&gt;133&lt;/RecNum&gt;&lt;DisplayText&gt;Yokoyama et al. (2018)&lt;/DisplayText&gt;&lt;record&gt;&lt;rec-number&gt;133&lt;/rec-number&gt;&lt;foreign-keys&gt;&lt;key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</w:r>
      <w:r w:rsidR="008B05E4">
        <w:fldChar w:fldCharType="separate"/>
      </w:r>
      <w:r w:rsidR="008B05E4">
        <w:rPr>
          <w:noProof/>
        </w:rPr>
        <w:t>Yokoyama et al. (2018)</w:t>
      </w:r>
      <w:r w:rsidR="008B05E4">
        <w:fldChar w:fldCharType="end"/>
      </w:r>
      <w:ins w:id="1444" w:author="Gus Hinestrosa" w:date="2018-09-18T22:06:00Z">
        <w:r w:rsidR="008B05E4">
          <w:t xml:space="preserve"> </w:t>
        </w:r>
      </w:ins>
      <w:del w:id="1445" w:author="Gus Hinestrosa" w:date="2018-09-18T22:05:00Z">
        <w:r w:rsidR="008B05E4" w:rsidDel="008B05E4">
          <w:fldChar w:fldCharType="begin"/>
        </w:r>
      </w:del>
      <w:r w:rsidR="008B05E4">
        <w:instrText xml:space="preserve"> ADDIN EN.CITE &lt;EndNote&gt;&lt;Cite&gt;&lt;Author&gt;Abbey&lt;/Author&gt;&lt;Year&gt;2011&lt;/Year&gt;&lt;RecNum&gt;1&lt;/RecNum&gt;&lt;DisplayText&gt;Abbey et al., 2011&lt;/DisplayText&gt;&lt;record&gt;&lt;rec-number&gt;1&lt;/rec-number&gt;&lt;foreign-keys&gt;&lt;key app="EN" db-id="x5dasrs09vwsabepssyxweznptsx5t5avz9v" timestamp="0"&gt;1&lt;/key&gt;&lt;/foreign-keys&gt;&lt;ref-type name="Journal Article"&gt;17&lt;/ref-type&gt;&lt;contributors&gt;&lt;authors&gt;&lt;author&gt;Abbey, Elizabeth&lt;/author&gt;&lt;author&gt;Webster, Jody&lt;/author&gt;&lt;author&gt;Beaman, Rob J.&lt;/author&gt;&lt;/authors&gt;&lt;/contributors&gt;&lt;titles&gt;&lt;title&gt;Geomorphology of submerged reefs on the shelf edge of the Great Barrier Reef: The influence of oscillating Pleistocene sea-levels&lt;/title&gt;&lt;secondary-title&gt;Marine Geology&lt;/secondary-title&gt;&lt;/titles&gt;&lt;periodical&gt;&lt;full-title&gt;Marine Geology&lt;/full-title&gt;&lt;/periodical&gt;&lt;pages&gt;61-78&lt;/pages&gt;&lt;volume&gt;288&lt;/volume&gt;&lt;dates&gt;&lt;year&gt;2011&lt;/year&gt;&lt;/dates&gt;&lt;label&gt;Abbey_2011a&lt;/label&gt;&lt;urls&gt;&lt;/urls&gt;&lt;/record&gt;&lt;/Cite&gt;&lt;Cite&gt;&lt;Author&gt;Yokoyama&lt;/Author&gt;&lt;Year&gt;2018&lt;/Year&gt;&lt;RecNum&gt;133&lt;/RecNum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</w:r>
      <w:del w:id="1446" w:author="Gus Hinestrosa" w:date="2018-09-18T22:05:00Z">
        <w:r w:rsidR="008B05E4" w:rsidDel="008B05E4">
          <w:fldChar w:fldCharType="separate"/>
        </w:r>
      </w:del>
      <w:r w:rsidR="008B05E4">
        <w:rPr>
          <w:noProof/>
        </w:rPr>
        <w:t>{Abbey, 2011 #1;Yokoyama, 2018 #133}</w:t>
      </w:r>
      <w:del w:id="1447" w:author="Gus Hinestrosa" w:date="2018-09-18T22:05:00Z">
        <w:r w:rsidR="008B05E4" w:rsidDel="008B05E4">
          <w:fldChar w:fldCharType="end"/>
        </w:r>
      </w:del>
      <w:ins w:id="1448" w:author="Gus Hinestrosa" w:date="2018-09-18T22:04:00Z">
        <w:r w:rsidR="008B05E4">
          <w:t>have been added as a reference</w:t>
        </w:r>
      </w:ins>
      <w:r w:rsidRPr="00F92245">
        <w:t>; (B) relative marine flooding for the entire GBR shelf</w:t>
      </w:r>
      <w:r w:rsidR="00E020DC">
        <w:t xml:space="preserve"> and sub-regions</w:t>
      </w:r>
      <w:r w:rsidRPr="00F92245">
        <w:t xml:space="preserve">; (C) </w:t>
      </w:r>
      <w:ins w:id="1449" w:author="Gus Hinestrosa" w:date="2018-09-18T21:54:00Z">
        <w:r w:rsidR="000857E8">
          <w:t xml:space="preserve">flooding </w:t>
        </w:r>
      </w:ins>
      <w:ins w:id="1450" w:author="Gus Hinestrosa" w:date="2018-09-18T21:55:00Z">
        <w:r w:rsidR="000857E8">
          <w:t>rate</w:t>
        </w:r>
      </w:ins>
      <w:ins w:id="1451" w:author="Gus Hinestrosa" w:date="2018-09-18T21:54:00Z">
        <w:r w:rsidR="000857E8">
          <w:t xml:space="preserve"> for the entire GBR and sub-regions; (D) </w:t>
        </w:r>
      </w:ins>
      <w:r w:rsidRPr="00F92245">
        <w:t xml:space="preserve">flooding </w:t>
      </w:r>
      <w:del w:id="1452" w:author="Gus Hinestrosa" w:date="2018-09-18T21:55:00Z">
        <w:r w:rsidRPr="00F92245" w:rsidDel="000857E8">
          <w:delText xml:space="preserve">rate </w:delText>
        </w:r>
      </w:del>
      <w:ins w:id="1453" w:author="Gus Hinestrosa" w:date="2018-09-18T21:55:00Z">
        <w:r w:rsidR="000857E8">
          <w:t>magnitude</w:t>
        </w:r>
        <w:r w:rsidR="000857E8" w:rsidRPr="00F92245">
          <w:t xml:space="preserve"> </w:t>
        </w:r>
      </w:ins>
      <w:r w:rsidRPr="00F92245">
        <w:t>for the entire GBR shelf</w:t>
      </w:r>
      <w:r w:rsidR="00E020DC">
        <w:t xml:space="preserve"> and sub-regions</w:t>
      </w:r>
      <w:r w:rsidRPr="00F92245">
        <w:t>; (</w:t>
      </w:r>
      <w:ins w:id="1454" w:author="Gus Hinestrosa" w:date="2018-09-18T21:55:00Z">
        <w:r w:rsidR="000857E8">
          <w:t>E</w:t>
        </w:r>
      </w:ins>
      <w:del w:id="1455" w:author="Gus Hinestrosa" w:date="2018-09-18T21:55:00Z">
        <w:r w:rsidRPr="00F92245" w:rsidDel="000857E8">
          <w:delText>D</w:delText>
        </w:r>
      </w:del>
      <w:r w:rsidRPr="00F92245">
        <w:t>) coastline length for the entire GBR shelf</w:t>
      </w:r>
      <w:r w:rsidR="00C029C8">
        <w:t xml:space="preserve"> and sub-regions</w:t>
      </w:r>
      <w:r w:rsidRPr="00F92245">
        <w:t>; (</w:t>
      </w:r>
      <w:ins w:id="1456" w:author="Gus Hinestrosa" w:date="2018-09-18T21:56:00Z">
        <w:r w:rsidR="000857E8">
          <w:t>F</w:t>
        </w:r>
      </w:ins>
      <w:del w:id="1457" w:author="Gus Hinestrosa" w:date="2018-09-18T21:56:00Z">
        <w:r w:rsidRPr="00F92245" w:rsidDel="000857E8">
          <w:delText>E</w:delText>
        </w:r>
      </w:del>
      <w:r w:rsidRPr="00F92245">
        <w:t xml:space="preserve">) relative marine flooding for </w:t>
      </w:r>
      <w:r w:rsidR="00E020DC">
        <w:t xml:space="preserve">the </w:t>
      </w:r>
      <w:r w:rsidRPr="00F92245">
        <w:t>shelf</w:t>
      </w:r>
      <w:ins w:id="1458" w:author="Gus Hinestrosa" w:date="2018-09-08T21:00:00Z">
        <w:r w:rsidR="00DC1C5F">
          <w:t xml:space="preserve"> margin</w:t>
        </w:r>
      </w:ins>
      <w:del w:id="1459" w:author="Gus Hinestrosa" w:date="2018-09-08T21:00:00Z">
        <w:r w:rsidRPr="00F92245" w:rsidDel="00DC1C5F">
          <w:delText>-edge</w:delText>
        </w:r>
      </w:del>
      <w:r w:rsidRPr="00F92245">
        <w:t xml:space="preserve"> </w:t>
      </w:r>
      <w:r w:rsidR="00663D50">
        <w:t xml:space="preserve">bathymetry </w:t>
      </w:r>
      <w:r w:rsidR="00E020DC">
        <w:t>subset</w:t>
      </w:r>
      <w:r w:rsidR="00C029C8">
        <w:t xml:space="preserve"> and sub-regions</w:t>
      </w:r>
      <w:r w:rsidRPr="00F92245">
        <w:t>; (</w:t>
      </w:r>
      <w:ins w:id="1460" w:author="Gus Hinestrosa" w:date="2018-09-18T21:56:00Z">
        <w:r w:rsidR="000857E8">
          <w:t>G</w:t>
        </w:r>
      </w:ins>
      <w:del w:id="1461" w:author="Gus Hinestrosa" w:date="2018-09-18T21:56:00Z">
        <w:r w:rsidRPr="00F92245" w:rsidDel="000857E8">
          <w:delText>F</w:delText>
        </w:r>
      </w:del>
      <w:r w:rsidRPr="00F92245">
        <w:t xml:space="preserve">) flooding rate for </w:t>
      </w:r>
      <w:r w:rsidR="00E020DC">
        <w:t xml:space="preserve">the </w:t>
      </w:r>
      <w:r w:rsidRPr="00F92245">
        <w:t>shelf</w:t>
      </w:r>
      <w:ins w:id="1462" w:author="Gus Hinestrosa" w:date="2018-09-08T21:00:00Z">
        <w:r w:rsidR="00DC1C5F">
          <w:t xml:space="preserve"> margin</w:t>
        </w:r>
      </w:ins>
      <w:del w:id="1463" w:author="Gus Hinestrosa" w:date="2018-09-08T21:00:00Z">
        <w:r w:rsidRPr="00F92245" w:rsidDel="00DC1C5F">
          <w:delText>-edge</w:delText>
        </w:r>
      </w:del>
      <w:r w:rsidRPr="00F92245">
        <w:t xml:space="preserve"> </w:t>
      </w:r>
      <w:r w:rsidR="00663D50">
        <w:t xml:space="preserve">bathymetry </w:t>
      </w:r>
      <w:r w:rsidR="00E020DC">
        <w:t>subset</w:t>
      </w:r>
      <w:r w:rsidR="00C029C8">
        <w:t xml:space="preserve"> and sub-regions</w:t>
      </w:r>
      <w:r w:rsidRPr="00F92245">
        <w:t xml:space="preserve">; </w:t>
      </w:r>
      <w:ins w:id="1464" w:author="Gus Hinestrosa" w:date="2018-09-18T21:56:00Z">
        <w:r w:rsidR="000857E8">
          <w:t>(H) flooding</w:t>
        </w:r>
      </w:ins>
      <w:ins w:id="1465" w:author="Gus Hinestrosa" w:date="2018-09-18T21:57:00Z">
        <w:r w:rsidR="000857E8">
          <w:t xml:space="preserve"> magnitude for the shelf margin bathymetry subset and sub-regions;</w:t>
        </w:r>
      </w:ins>
      <w:ins w:id="1466" w:author="Gus Hinestrosa" w:date="2018-09-18T21:56:00Z">
        <w:r w:rsidR="000857E8">
          <w:t xml:space="preserve"> </w:t>
        </w:r>
      </w:ins>
      <w:r w:rsidRPr="00F92245">
        <w:t>(</w:t>
      </w:r>
      <w:ins w:id="1467" w:author="Gus Hinestrosa" w:date="2018-09-18T21:57:00Z">
        <w:r w:rsidR="000857E8">
          <w:t>I</w:t>
        </w:r>
      </w:ins>
      <w:del w:id="1468" w:author="Gus Hinestrosa" w:date="2018-09-18T21:57:00Z">
        <w:r w:rsidRPr="00F92245" w:rsidDel="000857E8">
          <w:delText>G</w:delText>
        </w:r>
      </w:del>
      <w:r w:rsidRPr="00F92245">
        <w:t xml:space="preserve">) </w:t>
      </w:r>
      <w:del w:id="1469" w:author="Gus Hinestrosa" w:date="2018-09-18T21:58:00Z">
        <w:r w:rsidR="003B15C8" w:rsidRPr="00F92245" w:rsidDel="000857E8">
          <w:delText xml:space="preserve">approximate </w:delText>
        </w:r>
      </w:del>
      <w:r w:rsidR="003B15C8" w:rsidRPr="00F92245">
        <w:t>depositional events in the shelf-edge reefs of the central GBR</w:t>
      </w:r>
      <w:ins w:id="1470" w:author="Gus Hinestrosa" w:date="2018-09-18T21:58:00Z">
        <w:r w:rsidR="000857E8">
          <w:t>, modified from</w:t>
        </w:r>
      </w:ins>
      <w:ins w:id="1471" w:author="Gus Hinestrosa" w:date="2018-09-18T22:00:00Z">
        <w:r w:rsidR="000857E8">
          <w:t xml:space="preserve"> </w:t>
        </w:r>
      </w:ins>
      <w:ins w:id="1472" w:author="Gus Hinestrosa" w:date="2018-09-18T22:02:00Z">
        <w:r w:rsidR="000857E8">
          <w:fldChar w:fldCharType="begin"/>
        </w:r>
        <w:r w:rsidR="000857E8">
          <w: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  </w:r>
        <w:r w:rsidR="000857E8">
          <w:fldChar w:fldCharType="separate"/>
        </w:r>
        <w:r w:rsidR="000857E8">
          <w:rPr>
            <w:noProof/>
          </w:rPr>
          <w:t>Abbey et al. (2013)</w:t>
        </w:r>
        <w:r w:rsidR="000857E8">
          <w:fldChar w:fldCharType="end"/>
        </w:r>
        <w:r w:rsidR="000857E8">
          <w:t xml:space="preserve"> and </w:t>
        </w:r>
      </w:ins>
      <w:r w:rsidR="000857E8">
        <w:fldChar w:fldCharType="begin"/>
      </w:r>
      <w:r w:rsidR="000857E8">
        <w:instrText xml:space="preserve"> ADDIN EN.CITE &lt;EndNote&gt;&lt;Cite AuthorYear="1"&gt;&lt;Author&gt;Webster&lt;/Author&gt;&lt;Year&gt;2018&lt;/Year&gt;&lt;RecNum&gt;124&lt;/RecNum&gt;&lt;DisplayText&gt;Webster et al. (2018)&lt;/DisplayText&gt;&lt;record&gt;&lt;rec-number&gt;124&lt;/rec-number&gt;&lt;foreign-keys&gt;&lt;key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</w:r>
      <w:r w:rsidR="000857E8">
        <w:fldChar w:fldCharType="separate"/>
      </w:r>
      <w:r w:rsidR="000857E8">
        <w:rPr>
          <w:noProof/>
        </w:rPr>
        <w:t>Webster et al. (2018)</w:t>
      </w:r>
      <w:r w:rsidR="000857E8">
        <w:fldChar w:fldCharType="end"/>
      </w:r>
      <w:ins w:id="1473" w:author="Gus Hinestrosa" w:date="2018-09-18T22:08:00Z">
        <w:r w:rsidR="008B05E4">
          <w:t>.</w:t>
        </w:r>
      </w:ins>
      <w:del w:id="1474" w:author="Gus Hinestrosa" w:date="2018-09-18T22:02:00Z">
        <w:r w:rsidR="000857E8" w:rsidDel="000857E8">
          <w:fldChar w:fldCharType="begin"/>
        </w:r>
        <w:r w:rsidR="000857E8" w:rsidDel="000857E8">
          <w:del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delInstrText>
        </w:r>
        <w:r w:rsidR="000857E8" w:rsidDel="000857E8">
          <w:fldChar w:fldCharType="separate"/>
        </w:r>
        <w:r w:rsidR="000857E8" w:rsidDel="000857E8">
          <w:rPr>
            <w:noProof/>
          </w:rPr>
          <w:delText>Abbey et al. (2013)</w:delText>
        </w:r>
        <w:r w:rsidR="000857E8" w:rsidDel="000857E8">
          <w:fldChar w:fldCharType="end"/>
        </w:r>
      </w:del>
      <w:del w:id="1475" w:author="Gus Hinestrosa" w:date="2018-09-18T21:58:00Z">
        <w:r w:rsidRPr="00F92245" w:rsidDel="000857E8">
          <w:delText xml:space="preserve"> </w:delText>
        </w:r>
        <w:r w:rsidR="003B15C8" w:rsidRPr="00F92245" w:rsidDel="000857E8">
          <w:fldChar w:fldCharType="begin">
            <w:fldData xml:space="preserve">PEVuZE5vdGU+PENpdGU+PEF1dGhvcj5BYmJleTwvQXV0aG9yPjxZZWFyPjIwMTM8L1llYXI+PFJl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YWdlcz4xNjgtMTg1PC9wYWdlcz48dm9sdW1lPjQ0Njwvdm9sdW1lPjxkYXRlcz48eWVhcj4yMDE2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</w:fldData>
          </w:fldChar>
        </w:r>
        <w:r w:rsidR="00415EF3" w:rsidDel="000857E8">
          <w:delInstrText xml:space="preserve"> ADDIN EN.CITE </w:delInstrText>
        </w:r>
        <w:r w:rsidR="00415EF3" w:rsidDel="000857E8">
          <w:fldChar w:fldCharType="begin">
            <w:fldData xml:space="preserve">PEVuZE5vdGU+PENpdGU+PEF1dGhvcj5BYmJleTwvQXV0aG9yPjxZZWFyPjIwMTM8L1llYXI+PFJl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</w:fldData>
          </w:fldChar>
        </w:r>
        <w:r w:rsidR="00415EF3" w:rsidDel="000857E8">
          <w:delInstrText xml:space="preserve"> ADDIN EN.CITE.DATA </w:delInstrText>
        </w:r>
        <w:r w:rsidR="00415EF3" w:rsidDel="000857E8">
          <w:fldChar w:fldCharType="end"/>
        </w:r>
        <w:r w:rsidR="003B15C8" w:rsidRPr="00F92245" w:rsidDel="000857E8">
          <w:fldChar w:fldCharType="separate"/>
        </w:r>
        <w:r w:rsidR="004C77CB" w:rsidDel="000857E8">
          <w:rPr>
            <w:noProof/>
          </w:rPr>
          <w:delText>Abbey et al., 2013; Hinestrosa et al., 2016; Webster et al., 2</w:delText>
        </w:r>
      </w:del>
      <w:del w:id="1476" w:author="Gus Hinestrosa" w:date="2018-09-18T21:57:00Z">
        <w:r w:rsidR="004C77CB" w:rsidDel="000857E8">
          <w:rPr>
            <w:noProof/>
          </w:rPr>
          <w:delText>01</w:delText>
        </w:r>
      </w:del>
      <w:del w:id="1477" w:author="Gus Hinestrosa" w:date="2018-09-18T21:58:00Z">
        <w:r w:rsidR="004C77CB" w:rsidDel="000857E8">
          <w:rPr>
            <w:noProof/>
          </w:rPr>
          <w:delText>1</w:delText>
        </w:r>
        <w:r w:rsidR="003B15C8" w:rsidRPr="00F92245" w:rsidDel="000857E8">
          <w:fldChar w:fldCharType="end"/>
        </w:r>
        <w:r w:rsidRPr="00F92245" w:rsidDel="000857E8">
          <w:delText xml:space="preserve">; </w:delText>
        </w:r>
      </w:del>
      <w:del w:id="1478" w:author="Gus Hinestrosa" w:date="2018-09-18T21:57:00Z">
        <w:r w:rsidRPr="00F92245" w:rsidDel="000857E8">
          <w:delText>(H) mass accumulation rates in five locations of the continental slope (modified fro</w:delText>
        </w:r>
        <w:r w:rsidR="002F5549" w:rsidRPr="00F92245" w:rsidDel="000857E8">
          <w:delText xml:space="preserve">m </w:delText>
        </w:r>
        <w:r w:rsidR="002F5549" w:rsidRPr="00F92245" w:rsidDel="000857E8">
          <w:fldChar w:fldCharType="begin"/>
        </w:r>
        <w:r w:rsidR="00C53B66" w:rsidDel="000857E8">
          <w:delInstrText xml:space="preserve"> ADDIN EN.CITE &lt;EndNote&gt;&lt;Cite AuthorYear="1"&gt;&lt;Author&gt;Bostock&lt;/Author&gt;&lt;Year&gt;2009&lt;/Year&gt;&lt;RecNum&gt;14&lt;/RecNum&gt;&lt;DisplayText&gt;Bostock et al. (2009)&lt;/DisplayText&gt;&lt;record&gt;&lt;rec-number&gt;14&lt;/rec-number&gt;&lt;foreign-keys&gt;&lt;key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delInstrText>
        </w:r>
        <w:r w:rsidR="002F5549" w:rsidRPr="00F92245" w:rsidDel="000857E8">
          <w:fldChar w:fldCharType="separate"/>
        </w:r>
        <w:r w:rsidR="002F5549" w:rsidRPr="00F92245" w:rsidDel="000857E8">
          <w:rPr>
            <w:noProof/>
          </w:rPr>
          <w:delText>Bostock et al. (2009)</w:delText>
        </w:r>
        <w:r w:rsidR="002F5549" w:rsidRPr="00F92245" w:rsidDel="000857E8">
          <w:fldChar w:fldCharType="end"/>
        </w:r>
        <w:r w:rsidR="002F5549" w:rsidRPr="00F92245" w:rsidDel="000857E8">
          <w:delText xml:space="preserve"> and </w:delText>
        </w:r>
        <w:r w:rsidR="002F5549" w:rsidRPr="00F92245" w:rsidDel="000857E8">
          <w:fldChar w:fldCharType="begin"/>
        </w:r>
        <w:r w:rsidR="009C20A9" w:rsidDel="000857E8">
          <w:delInstrText xml:space="preserve"> ADDIN EN.CITE &lt;EndNote&gt;&lt;Cite AuthorYear="1"&gt;&lt;Author&gt;Dunbar&lt;/Author&gt;&lt;Year&gt;2000&lt;/Year&gt;&lt;RecNum&gt;30&lt;/RecNum&gt;&lt;DisplayText&gt;Dunbar et al. (2000)&lt;/DisplayText&gt;&lt;record&gt;&lt;rec-number&gt;30&lt;/rec-number&gt;&lt;foreign-keys&gt;&lt;key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delInstrText>
        </w:r>
        <w:r w:rsidR="002F5549" w:rsidRPr="00F92245" w:rsidDel="000857E8">
          <w:fldChar w:fldCharType="separate"/>
        </w:r>
        <w:r w:rsidR="002F5549" w:rsidRPr="00F92245" w:rsidDel="000857E8">
          <w:rPr>
            <w:noProof/>
          </w:rPr>
          <w:delText>Dunbar et al. (2000)</w:delText>
        </w:r>
        <w:r w:rsidR="002F5549" w:rsidRPr="00F92245" w:rsidDel="000857E8">
          <w:fldChar w:fldCharType="end"/>
        </w:r>
        <w:r w:rsidRPr="00F92245" w:rsidDel="000857E8">
          <w:delText>); (I) Gamma ray downhole logs in four locations of the IODP Exp. 325</w:delText>
        </w:r>
        <w:r w:rsidR="00C51B98" w:rsidRPr="00F92245" w:rsidDel="000857E8">
          <w:delText xml:space="preserve"> </w:delText>
        </w:r>
        <w:r w:rsidR="00C51B98" w:rsidRPr="00F92245" w:rsidDel="000857E8">
          <w:fldChar w:fldCharType="begin"/>
        </w:r>
        <w:r w:rsidR="009C20A9" w:rsidDel="000857E8">
          <w:del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delInstrText>
        </w:r>
        <w:r w:rsidR="00C51B98" w:rsidRPr="00F92245" w:rsidDel="000857E8">
          <w:fldChar w:fldCharType="separate"/>
        </w:r>
        <w:r w:rsidR="004C77CB" w:rsidDel="000857E8">
          <w:rPr>
            <w:noProof/>
          </w:rPr>
          <w:delText>Webster et al., 2011</w:delText>
        </w:r>
        <w:r w:rsidR="00C51B98" w:rsidRPr="00F92245" w:rsidDel="000857E8">
          <w:fldChar w:fldCharType="end"/>
        </w:r>
        <w:r w:rsidRPr="00F92245" w:rsidDel="000857E8">
          <w:delText xml:space="preserve"> with intervals of improved chronological control highlighted, for borehole location se</w:delText>
        </w:r>
        <w:r w:rsidR="00252DB8" w:rsidRPr="00F92245" w:rsidDel="000857E8">
          <w:delText xml:space="preserve">e </w:delText>
        </w:r>
        <w:r w:rsidR="00252DB8" w:rsidRPr="00F92245" w:rsidDel="000857E8">
          <w:fldChar w:fldCharType="begin"/>
        </w:r>
        <w:r w:rsidR="00252DB8" w:rsidRPr="00F92245" w:rsidDel="000857E8">
          <w:delInstrText xml:space="preserve"> REF _Ref495230911 </w:delInstrText>
        </w:r>
        <w:r w:rsidR="00F92245" w:rsidDel="000857E8">
          <w:delInstrText xml:space="preserve"> \* MERGEFORMAT </w:delInstrText>
        </w:r>
        <w:r w:rsidR="00252DB8" w:rsidRPr="00F92245" w:rsidDel="000857E8">
          <w:fldChar w:fldCharType="separate"/>
        </w:r>
      </w:del>
      <w:del w:id="1479" w:author="Gus Hinestrosa" w:date="2018-09-15T20:33:00Z">
        <w:r w:rsidR="00CB3921" w:rsidRPr="00F92245" w:rsidDel="0025457B">
          <w:delText xml:space="preserve">Figure </w:delText>
        </w:r>
        <w:r w:rsidR="00CB3921" w:rsidDel="0025457B">
          <w:rPr>
            <w:noProof/>
          </w:rPr>
          <w:delText>2</w:delText>
        </w:r>
      </w:del>
      <w:del w:id="1480" w:author="Gus Hinestrosa" w:date="2018-09-18T21:57:00Z">
        <w:r w:rsidR="00252DB8" w:rsidRPr="00F92245" w:rsidDel="000857E8">
          <w:fldChar w:fldCharType="end"/>
        </w:r>
        <w:r w:rsidR="00252DB8" w:rsidRPr="00F92245" w:rsidDel="000857E8">
          <w:delText>.</w:delText>
        </w:r>
      </w:del>
    </w:p>
    <w:p w14:paraId="432FC83C" w14:textId="79BA785C" w:rsidR="00156736" w:rsidDel="00B32181" w:rsidRDefault="00156736">
      <w:pPr>
        <w:rPr>
          <w:del w:id="1481" w:author="Gus Hinestrosa" w:date="2018-09-18T21:48:00Z"/>
          <w:i/>
        </w:rPr>
      </w:pPr>
    </w:p>
    <w:p w14:paraId="7C6A42A4" w14:textId="0EA2A7CD" w:rsidR="00944D9A" w:rsidRDefault="00DF4308">
      <w:pPr>
        <w:rPr>
          <w:ins w:id="1482" w:author="Gus Hinestrosa" w:date="2018-09-17T16:16:00Z"/>
          <w:i/>
        </w:rPr>
      </w:pPr>
      <w:ins w:id="1483" w:author="Gus Hinestrosa" w:date="2018-09-19T12:31:00Z">
        <w:r>
          <w:rPr>
            <w:i/>
            <w:noProof/>
            <w:lang w:val="en-GB" w:eastAsia="en-GB"/>
          </w:rPr>
          <w:drawing>
            <wp:inline distT="0" distB="0" distL="0" distR="0" wp14:anchorId="110C1DFF" wp14:editId="21A5F969">
              <wp:extent cx="6121400" cy="8205470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figure_3-ii_review.png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1400" cy="82054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8B17864" w14:textId="53F0A9FD" w:rsidR="00944D9A" w:rsidRPr="00F92245" w:rsidRDefault="00944D9A" w:rsidP="00944D9A">
      <w:pPr>
        <w:pStyle w:val="Caption"/>
        <w:rPr>
          <w:ins w:id="1484" w:author="Gus Hinestrosa" w:date="2018-09-17T16:16:00Z"/>
        </w:rPr>
      </w:pPr>
      <w:bookmarkStart w:id="1485" w:name="_Ref525121368"/>
      <w:ins w:id="1486" w:author="Gus Hinestrosa" w:date="2018-09-17T16:16:00Z">
        <w:r w:rsidRPr="00F92245">
          <w:t xml:space="preserve">Figure </w:t>
        </w:r>
        <w:r>
          <w:fldChar w:fldCharType="begin"/>
        </w:r>
        <w:r>
          <w:instrText xml:space="preserve"> SEQ Figure \* ARABIC </w:instrText>
        </w:r>
        <w:r>
          <w:fldChar w:fldCharType="separate"/>
        </w:r>
      </w:ins>
      <w:r>
        <w:rPr>
          <w:noProof/>
        </w:rPr>
        <w:t>4</w:t>
      </w:r>
      <w:ins w:id="1487" w:author="Gus Hinestrosa" w:date="2018-09-17T16:16:00Z">
        <w:r>
          <w:rPr>
            <w:noProof/>
          </w:rPr>
          <w:fldChar w:fldCharType="end"/>
        </w:r>
        <w:bookmarkEnd w:id="1485"/>
        <w:r w:rsidRPr="00F92245">
          <w:t xml:space="preserve">. </w:t>
        </w:r>
      </w:ins>
      <w:ins w:id="1488" w:author="Gus Hinestrosa" w:date="2018-09-18T22:15:00Z">
        <w:r w:rsidR="009C56B4">
          <w:t>Core and borehole data</w:t>
        </w:r>
      </w:ins>
      <w:ins w:id="1489" w:author="Gus Hinestrosa" w:date="2018-09-18T22:16:00Z">
        <w:r w:rsidR="009C56B4">
          <w:t xml:space="preserve"> </w:t>
        </w:r>
      </w:ins>
      <w:ins w:id="1490" w:author="Gus Hinestrosa" w:date="2018-09-18T22:15:00Z">
        <w:r w:rsidR="009C56B4">
          <w:t>and interpretations from the postglacial period</w:t>
        </w:r>
      </w:ins>
      <w:ins w:id="1491" w:author="Gus Hinestrosa" w:date="2018-09-17T16:16:00Z">
        <w:r w:rsidRPr="00F92245">
          <w:t xml:space="preserve">: (A) </w:t>
        </w:r>
      </w:ins>
      <w:ins w:id="1492" w:author="Gus Hinestrosa" w:date="2018-09-18T22:12:00Z">
        <w:r w:rsidR="00A52AC6" w:rsidRPr="00F92245">
          <w:t>sea</w:t>
        </w:r>
        <w:r w:rsidR="00A52AC6">
          <w:t>-</w:t>
        </w:r>
        <w:r w:rsidR="00A52AC6" w:rsidRPr="00F92245">
          <w:t xml:space="preserve">level curve </w:t>
        </w:r>
        <w:r w:rsidR="00A52AC6">
          <w:t xml:space="preserve">and sea-level rate </w:t>
        </w:r>
        <w:r w:rsidR="00A52AC6" w:rsidRPr="00F92245">
          <w:t>based on</w:t>
        </w:r>
        <w:r w:rsidR="00A52AC6">
          <w:t xml:space="preserve"> </w:t>
        </w:r>
        <w:r w:rsidR="00A52AC6">
          <w:fldChar w:fldCharType="begin"/>
        </w:r>
        <w:r w:rsidR="00A52AC6">
          <w:instrText xml:space="preserve"> ADDIN EN.CITE &lt;EndNote&gt;&lt;Cite AuthorYear="1"&gt;&lt;Author&gt;Lambeck&lt;/Author&gt;&lt;Year&gt;2014&lt;/Year&gt;&lt;RecNum&gt;132&lt;/RecNum&gt;&lt;DisplayText&gt;Lambeck et al. (2014)&lt;/DisplayText&gt;&lt;record&gt;&lt;rec-number&gt;132&lt;/rec-number&gt;&lt;foreign-keys&gt;&lt;key app="EN" db-id="x5dasrs09vwsabepssyxweznptsx5t5avz9v" timestamp="1537136017"&gt;132&lt;/key&gt;&lt;/foreign-keys&gt;&lt;ref-type name="Journal Article"&gt;17&lt;/ref-type&gt;&lt;contributors&gt;&lt;authors&gt;&lt;author&gt;Lambeck, Kurt&lt;/author&gt;&lt;author&gt;Rouby, Hélène&lt;/author&gt;&lt;author&gt;Purcell, Anthony&lt;/author&gt;&lt;author&gt;Sun, Yiying&lt;/author&gt;&lt;author&gt;Sambridge, Malcolm&lt;/author&gt;&lt;/authors&gt;&lt;/contributors&gt;&lt;titles&gt;&lt;title&gt;Sea level and global ice volumes from the Last Glacial Maximum to the Holocene&lt;/title&gt;&lt;secondary-title&gt;Proceedings of the National Academy of Sciences&lt;/secondary-title&gt;&lt;/titles&gt;&lt;periodical&gt;&lt;full-title&gt;Proceedings of the National Academy of Sciences&lt;/full-title&gt;&lt;/periodical&gt;&lt;pages&gt;15296-15303&lt;/pages&gt;&lt;volume&gt;111&lt;/volume&gt;&lt;number&gt;43&lt;/number&gt;&lt;dates&gt;&lt;year&gt;2014&lt;/year&gt;&lt;/dates&gt;&lt;isbn&gt;0027-8424&lt;/isbn&gt;&lt;urls&gt;&lt;/urls&gt;&lt;/record&gt;&lt;/Cite&gt;&lt;/EndNote&gt;</w:instrText>
        </w:r>
        <w:r w:rsidR="00A52AC6">
          <w:fldChar w:fldCharType="separate"/>
        </w:r>
        <w:r w:rsidR="00A52AC6">
          <w:rPr>
            <w:noProof/>
          </w:rPr>
          <w:t>Lambeck et al. (2014)</w:t>
        </w:r>
        <w:r w:rsidR="00A52AC6">
          <w:fldChar w:fldCharType="end"/>
        </w:r>
        <w:r w:rsidR="00A52AC6">
          <w:t xml:space="preserve">, the dated palaeo-depth interpretations from </w:t>
        </w:r>
        <w:r w:rsidR="00A52AC6">
          <w:fldChar w:fldCharType="begin"/>
        </w:r>
        <w:r w:rsidR="00A52AC6">
          <w:instrText xml:space="preserve"> ADDIN EN.CITE &lt;EndNote&gt;&lt;Cite AuthorYear="1"&gt;&lt;Author&gt;Yokoyama&lt;/Author&gt;&lt;Year&gt;2018&lt;/Year&gt;&lt;RecNum&gt;133&lt;/RecNum&gt;&lt;DisplayText&gt;Yokoyama et al. (2018)&lt;/DisplayText&gt;&lt;record&gt;&lt;rec-number&gt;133&lt;/rec-number&gt;&lt;foreign-keys&gt;&lt;key app="EN" db-id="x5dasrs09vwsabepssyxweznptsx5t5avz9v" timestamp="1537136095"&gt;133&lt;/key&gt;&lt;/foreign-keys&gt;&lt;ref-type name="Journal Article"&gt;17&lt;/ref-type&gt;&lt;contributors&gt;&lt;authors&gt;&lt;author&gt;Yokoyama, Yusuke&lt;/author&gt;&lt;author&gt;Esat, Tezer M&lt;/author&gt;&lt;author&gt;Thompson, William G&lt;/author&gt;&lt;author&gt;Thomas, Alexander L&lt;/author&gt;&lt;author&gt;Webster, Jody M&lt;/author&gt;&lt;author&gt;Miyairi, Yosuke&lt;/author&gt;&lt;author&gt;Sawada, Chikako&lt;/author&gt;&lt;author&gt;Aze, Takahiro&lt;/author&gt;&lt;author&gt;Matsuzaki, Hiroyuki&lt;/author&gt;&lt;author&gt;Okuno, Jun’ichi&lt;/author&gt;&lt;/authors&gt;&lt;/contributors&gt;&lt;titles&gt;&lt;title&gt;Rapid glaciation and a two-step sea level plunge into the Last Glacial Maximum&lt;/title&gt;&lt;secondary-title&gt;Nature&lt;/secondary-title&gt;&lt;/titles&gt;&lt;periodical&gt;&lt;full-title&gt;Nature&lt;/full-title&gt;&lt;/periodical&gt;&lt;pages&gt;603&lt;/pages&gt;&lt;volume&gt;559&lt;/volume&gt;&lt;number&gt;7715&lt;/number&gt;&lt;dates&gt;&lt;year&gt;2018&lt;/year&gt;&lt;/dates&gt;&lt;isbn&gt;1476-4687&lt;/isbn&gt;&lt;urls&gt;&lt;/urls&gt;&lt;/record&gt;&lt;/Cite&gt;&lt;/EndNote&gt;</w:instrText>
        </w:r>
        <w:r w:rsidR="00A52AC6">
          <w:fldChar w:fldCharType="separate"/>
        </w:r>
        <w:r w:rsidR="00A52AC6">
          <w:rPr>
            <w:noProof/>
          </w:rPr>
          <w:t>Yokoyama et al. (2018)</w:t>
        </w:r>
        <w:r w:rsidR="00A52AC6">
          <w:fldChar w:fldCharType="end"/>
        </w:r>
        <w:r w:rsidR="00A52AC6">
          <w:t xml:space="preserve"> have been added as a reference</w:t>
        </w:r>
        <w:r w:rsidR="00A52AC6" w:rsidRPr="00F92245">
          <w:t xml:space="preserve">; </w:t>
        </w:r>
      </w:ins>
      <w:ins w:id="1493" w:author="Gus Hinestrosa" w:date="2018-09-17T16:16:00Z">
        <w:r w:rsidR="00A52AC6">
          <w:t>(B</w:t>
        </w:r>
        <w:r w:rsidRPr="00F92245">
          <w:t>) mass accumulation rates in five loca</w:t>
        </w:r>
        <w:r w:rsidR="00A52AC6">
          <w:t xml:space="preserve">tions of the continental slope, </w:t>
        </w:r>
        <w:r w:rsidRPr="00F92245">
          <w:t xml:space="preserve">modified from </w:t>
        </w:r>
        <w:r w:rsidRPr="00F92245">
          <w:fldChar w:fldCharType="begin"/>
        </w:r>
        <w:r>
          <w:instrText xml:space="preserve"> ADDIN EN.CITE &lt;EndNote&gt;&lt;Cite AuthorYear="1"&gt;&lt;Author&gt;Bostock&lt;/Author&gt;&lt;Year&gt;2009&lt;/Year&gt;&lt;RecNum&gt;14&lt;/RecNum&gt;&lt;DisplayText&gt;Bostock et al. (2009)&lt;/DisplayText&gt;&lt;record&gt;&lt;rec-number&gt;14&lt;/rec-number&gt;&lt;foreign-keys&gt;&lt;key app="EN" db-id="x5dasrs09vwsabepssyxweznptsx5t5avz9v" timestamp="0"&gt;14&lt;/key&gt;&lt;/foreign-keys&gt;&lt;ref-type name="Journal Article"&gt;17&lt;/ref-type&gt;&lt;contributors&gt;&lt;authors&gt;&lt;author&gt;Bostock, H. C.&lt;/author&gt;&lt;author&gt;Opdyke, B. N.&lt;/author&gt;&lt;author&gt;Gagan, M. K.&lt;/author&gt;&lt;author&gt;Fifield, L. K.&lt;/author&gt;&lt;/authors&gt;&lt;/contributors&gt;&lt;titles&gt;&lt;title&gt;Late Quaternary siliciclastic/carbonate sedimentation model for the Capricorn Channel, southern Great Barrier Reef province, Australia&lt;/title&gt;&lt;secondary-title&gt;Marine Geology&lt;/secondary-title&gt;&lt;/titles&gt;&lt;periodical&gt;&lt;full-title&gt;Marine Geology&lt;/full-title&gt;&lt;/periodical&gt;&lt;pages&gt;107-123&lt;/pages&gt;&lt;volume&gt;257&lt;/volume&gt;&lt;number&gt;1-4&lt;/number&gt;&lt;dates&gt;&lt;year&gt;2009&lt;/year&gt;&lt;/dates&gt;&lt;isbn&gt;0025-3227&lt;/isbn&gt;&lt;label&gt;Bostock_2009&lt;/label&gt;&lt;urls&gt;&lt;related-urls&gt;&lt;url&gt;http://www.sciencedirect.com/science/article/B6V6M-4V34DG8-3/2/da925d82ead1b450dc738a638ef45486&lt;/url&gt;&lt;/related-urls&gt;&lt;/urls&gt;&lt;/record&gt;&lt;/Cite&gt;&lt;/EndNote&gt;</w:instrText>
        </w:r>
        <w:r w:rsidRPr="00F92245">
          <w:fldChar w:fldCharType="separate"/>
        </w:r>
        <w:r w:rsidRPr="00F92245">
          <w:rPr>
            <w:noProof/>
          </w:rPr>
          <w:t>Bostock et al. (2009)</w:t>
        </w:r>
        <w:r w:rsidRPr="00F92245">
          <w:fldChar w:fldCharType="end"/>
        </w:r>
        <w:r w:rsidRPr="00F92245">
          <w:t xml:space="preserve"> and </w:t>
        </w:r>
        <w:r w:rsidRPr="00F92245">
          <w:fldChar w:fldCharType="begin"/>
        </w:r>
        <w:r>
          <w:instrText xml:space="preserve"> ADDIN EN.CITE &lt;EndNote&gt;&lt;Cite AuthorYear="1"&gt;&lt;Author&gt;Dunbar&lt;/Author&gt;&lt;Year&gt;2000&lt;/Year&gt;&lt;RecNum&gt;30&lt;/RecNum&gt;&lt;DisplayText&gt;Dunbar et al. (2000)&lt;/DisplayText&gt;&lt;record&gt;&lt;rec-number&gt;30&lt;/rec-number&gt;&lt;foreign-keys&gt;&lt;key app="EN" db-id="x5dasrs09vwsabepssyxweznptsx5t5avz9v" timestamp="0"&gt;30&lt;/key&gt;&lt;/foreign-keys&gt;&lt;ref-type name="Journal Article"&gt;17&lt;/ref-type&gt;&lt;contributors&gt;&lt;authors&gt;&lt;author&gt;Dunbar, G. B.&lt;/author&gt;&lt;author&gt;Dickens, G. R.&lt;/author&gt;&lt;author&gt;Carter, R. M.&lt;/author&gt;&lt;/authors&gt;&lt;/contributors&gt;&lt;titles&gt;&lt;title&gt;Sediment flux across the Great Barrier Reef Shelf to the Queensland Trough over the last 300 ky&lt;/title&gt;&lt;secondary-title&gt;Sedimentary Geology&lt;/secondary-title&gt;&lt;/titles&gt;&lt;pages&gt;49-92&lt;/pages&gt;&lt;volume&gt;133&lt;/volume&gt;&lt;number&gt;1-2&lt;/number&gt;&lt;dates&gt;&lt;year&gt;2000&lt;/year&gt;&lt;/dates&gt;&lt;isbn&gt;0037-0738&lt;/isbn&gt;&lt;label&gt;Dunbar_2000&lt;/label&gt;&lt;urls&gt;&lt;related-urls&gt;&lt;url&gt;&amp;lt;Go to ISI&amp;gt;://WOS:000087910800004&lt;/url&gt;&lt;/related-urls&gt;&lt;/urls&gt;&lt;/record&gt;&lt;/Cite&gt;&lt;/EndNote&gt;</w:instrText>
        </w:r>
        <w:r w:rsidRPr="00F92245">
          <w:fldChar w:fldCharType="separate"/>
        </w:r>
        <w:r w:rsidRPr="00F92245">
          <w:rPr>
            <w:noProof/>
          </w:rPr>
          <w:t>Dunbar et al. (2000)</w:t>
        </w:r>
        <w:r w:rsidRPr="00F92245">
          <w:fldChar w:fldCharType="end"/>
        </w:r>
        <w:r w:rsidR="00A52AC6">
          <w:t>,</w:t>
        </w:r>
        <w:r>
          <w:t xml:space="preserve"> in the light of recent pollen radiocarbon ages (</w:t>
        </w:r>
      </w:ins>
      <w:r w:rsidR="00A52AC6">
        <w:fldChar w:fldCharType="begin"/>
      </w:r>
      <w:r w:rsidR="00A52AC6">
        <w:instrText xml:space="preserve"> ADDIN EN.CITE &lt;EndNote&gt;&lt;Cite&gt;&lt;Author&gt;Moss&lt;/Author&gt;&lt;Year&gt;2017&lt;/Year&gt;&lt;RecNum&gt;134&lt;/RecNum&gt;&lt;DisplayText&gt;Moss et al., 2017&lt;/DisplayText&gt;&lt;record&gt;&lt;rec-number&gt;134&lt;/rec-number&gt;&lt;foreign-keys&gt;&lt;key app="EN" db-id="x5dasrs09vwsabepssyxweznptsx5t5avz9v" timestamp="1537136311"&gt;134&lt;/key&gt;&lt;/foreign-keys&gt;&lt;ref-type name="Journal Article"&gt;17&lt;/ref-type&gt;&lt;contributors&gt;&lt;authors&gt;&lt;author&gt;Moss, Patrick T&lt;/author&gt;&lt;author&gt;Dunbar, Gavin B&lt;/author&gt;&lt;author&gt;Thomas, Zoe&lt;/author&gt;&lt;author&gt;Turney, Chris&lt;/author&gt;&lt;author&gt;Kershaw, A Peter&lt;/author&gt;&lt;author&gt;Jacobsen, Geraldine E&lt;/author&gt;&lt;/authors&gt;&lt;/contributors&gt;&lt;titles&gt;&lt;title&gt;A 60 000‐year record of environmental change for the Wet Tropics of north‐eastern Australia based on the ODP 820 marine core&lt;/title&gt;&lt;secondary-title&gt;Journal of Quaternary Science&lt;/secondary-title&gt;&lt;/titles&gt;&lt;periodical&gt;&lt;full-title&gt;Journal of Quaternary Science&lt;/full-title&gt;&lt;/periodical&gt;&lt;pages&gt;704-716&lt;/pages&gt;&lt;volume&gt;32&lt;/volume&gt;&lt;number&gt;6&lt;/number&gt;&lt;dates&gt;&lt;year&gt;2017&lt;/year&gt;&lt;/dates&gt;&lt;isbn&gt;0267-8179&lt;/isbn&gt;&lt;urls&gt;&lt;/urls&gt;&lt;/record&gt;&lt;/Cite&gt;&lt;/EndNote&gt;</w:instrText>
      </w:r>
      <w:r w:rsidR="00A52AC6">
        <w:fldChar w:fldCharType="separate"/>
      </w:r>
      <w:r w:rsidR="00A52AC6">
        <w:rPr>
          <w:noProof/>
        </w:rPr>
        <w:t>Moss et al., 2017</w:t>
      </w:r>
      <w:r w:rsidR="00A52AC6">
        <w:fldChar w:fldCharType="end"/>
      </w:r>
      <w:ins w:id="1494" w:author="Gus Hinestrosa" w:date="2018-09-17T16:16:00Z">
        <w:r>
          <w:t>), the mass accumulation rates for hole ODP 820</w:t>
        </w:r>
      </w:ins>
      <w:ins w:id="1495" w:author="Gus Hinestrosa" w:date="2018-09-18T22:14:00Z">
        <w:r w:rsidR="009C56B4">
          <w:t xml:space="preserve"> –and possibly othe</w:t>
        </w:r>
      </w:ins>
      <w:ins w:id="1496" w:author="Gus Hinestrosa" w:date="2018-09-18T22:15:00Z">
        <w:r w:rsidR="009C56B4">
          <w:t>r</w:t>
        </w:r>
      </w:ins>
      <w:ins w:id="1497" w:author="Gus Hinestrosa" w:date="2018-09-18T22:14:00Z">
        <w:r w:rsidR="009C56B4">
          <w:t xml:space="preserve"> slope </w:t>
        </w:r>
      </w:ins>
      <w:ins w:id="1498" w:author="Gus Hinestrosa" w:date="2018-09-18T22:15:00Z">
        <w:r w:rsidR="009C56B4">
          <w:t>cores–</w:t>
        </w:r>
      </w:ins>
      <w:ins w:id="1499" w:author="Gus Hinestrosa" w:date="2018-09-17T16:16:00Z">
        <w:r>
          <w:t xml:space="preserve"> deserve revisiting particularly beyond 15 </w:t>
        </w:r>
        <w:proofErr w:type="spellStart"/>
        <w:r>
          <w:t>ka</w:t>
        </w:r>
        <w:proofErr w:type="spellEnd"/>
        <w:r>
          <w:t xml:space="preserve"> BP</w:t>
        </w:r>
        <w:r w:rsidR="009C56B4">
          <w:t>; (</w:t>
        </w:r>
      </w:ins>
      <w:ins w:id="1500" w:author="Gus Hinestrosa" w:date="2018-09-18T22:16:00Z">
        <w:r w:rsidR="009C56B4">
          <w:t>C</w:t>
        </w:r>
      </w:ins>
      <w:ins w:id="1501" w:author="Gus Hinestrosa" w:date="2018-09-17T16:16:00Z">
        <w:r w:rsidRPr="00F92245">
          <w:t xml:space="preserve">) Gamma ray downhole logs in four locations of the IODP Exp. 325 </w:t>
        </w:r>
      </w:ins>
      <w:ins w:id="1502" w:author="Gus Hinestrosa" w:date="2018-09-18T22:16:00Z">
        <w:r w:rsidR="009C56B4">
          <w:t>(</w:t>
        </w:r>
      </w:ins>
      <w:ins w:id="1503" w:author="Gus Hinestrosa" w:date="2018-09-17T16:16:00Z">
        <w:r w:rsidRPr="00F92245">
          <w:fldChar w:fldCharType="begin"/>
        </w:r>
        <w:r>
          <w:instrText xml:space="preserve"> ADDIN EN.CITE &lt;EndNote&gt;&lt;Cite&gt;&lt;Author&gt;Webster&lt;/Author&gt;&lt;Year&gt;2011&lt;/Year&gt;&lt;RecNum&gt;94&lt;/RecNum&gt;&lt;DisplayText&gt;Webster et al., 2011&lt;/DisplayText&gt;&lt;record&gt;&lt;rec-number&gt;94&lt;/rec-number&gt;&lt;foreign-keys&gt;&lt;key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  </w:r>
        <w:r w:rsidRPr="00F92245">
          <w:fldChar w:fldCharType="separate"/>
        </w:r>
        <w:r>
          <w:rPr>
            <w:noProof/>
          </w:rPr>
          <w:t>Webster et al., 2011</w:t>
        </w:r>
        <w:r w:rsidRPr="00F92245">
          <w:fldChar w:fldCharType="end"/>
        </w:r>
      </w:ins>
      <w:ins w:id="1504" w:author="Gus Hinestrosa" w:date="2018-09-18T22:16:00Z">
        <w:r w:rsidR="009C56B4">
          <w:t>)</w:t>
        </w:r>
      </w:ins>
      <w:ins w:id="1505" w:author="Gus Hinestrosa" w:date="2018-09-17T16:16:00Z">
        <w:r w:rsidRPr="00F92245">
          <w:t xml:space="preserve"> with intervals of improved chronological control highlighted, for borehole location see </w:t>
        </w:r>
        <w:r w:rsidRPr="00F92245">
          <w:fldChar w:fldCharType="begin"/>
        </w:r>
        <w:r w:rsidRPr="00F92245">
          <w:instrText xml:space="preserve"> REF _Ref495230911 </w:instrText>
        </w:r>
        <w:r>
          <w:instrText xml:space="preserve"> \* MERGEFORMAT </w:instrText>
        </w:r>
        <w:r w:rsidRPr="00F92245">
          <w:fldChar w:fldCharType="separate"/>
        </w:r>
      </w:ins>
      <w:r w:rsidRPr="00F92245">
        <w:t xml:space="preserve">Figure </w:t>
      </w:r>
      <w:r>
        <w:rPr>
          <w:noProof/>
        </w:rPr>
        <w:t>2</w:t>
      </w:r>
      <w:ins w:id="1506" w:author="Gus Hinestrosa" w:date="2018-09-17T16:16:00Z">
        <w:r w:rsidRPr="00F92245">
          <w:fldChar w:fldCharType="end"/>
        </w:r>
      </w:ins>
      <w:ins w:id="1507" w:author="Gus Hinestrosa" w:date="2018-09-18T22:17:00Z">
        <w:r w:rsidR="009C56B4">
          <w:t>; (D)</w:t>
        </w:r>
        <w:r w:rsidR="009C56B4" w:rsidRPr="009C56B4">
          <w:t xml:space="preserve"> </w:t>
        </w:r>
        <w:r w:rsidR="009C56B4" w:rsidRPr="00F92245">
          <w:t>depositional events in the shelf-edge reefs of the central GBR</w:t>
        </w:r>
        <w:r w:rsidR="009C56B4">
          <w:t xml:space="preserve">, modified from </w:t>
        </w:r>
        <w:r w:rsidR="009C56B4">
          <w:fldChar w:fldCharType="begin"/>
        </w:r>
        <w:r w:rsidR="009C56B4">
          <w:instrText xml:space="preserve"> ADDIN EN.CITE &lt;EndNote&gt;&lt;Cite AuthorYear="1"&gt;&lt;Author&gt;Abbey&lt;/Author&gt;&lt;Year&gt;2013&lt;/Year&gt;&lt;RecNum&gt;2&lt;/RecNum&gt;&lt;DisplayText&gt;Abbey et al. (2013)&lt;/DisplayText&gt;&lt;record&gt;&lt;rec-number&gt;2&lt;/rec-number&gt;&lt;foreign-keys&gt;&lt;key app="EN" db-id="x5dasrs09vwsabepssyxweznptsx5t5avz9v" timestamp="0"&gt;2&lt;/key&gt;&lt;/foreign-keys&gt;&lt;ref-type name="Journal Article"&gt;17&lt;/ref-type&gt;&lt;contributors&gt;&lt;authors&gt;&lt;author&gt;Abbey, E.&lt;/author&gt;&lt;author&gt;Webster, J. M.&lt;/author&gt;&lt;author&gt;Braga, J. C.&lt;/author&gt;&lt;author&gt;Jacobsen, G. E.&lt;/author&gt;&lt;author&gt;Thorogood, G.&lt;/author&gt;&lt;author&gt;Thomas, A. L.&lt;/author&gt;&lt;author&gt;Camoin, G.&lt;/author&gt;&lt;author&gt;Reimer, P. J.&lt;/author&gt;&lt;author&gt;Potts, D. C.&lt;/author&gt;&lt;/authors&gt;&lt;/contributors&gt;&lt;titles&gt;&lt;title&gt;Deglacial mesophotic reef demise on the Great Barrier Reef&lt;/title&gt;&lt;secondary-title&gt;Palaeogeography Palaeoclimatology, Palaeoecology&lt;/secondary-title&gt;&lt;/titles&gt;&lt;pages&gt;473-494&lt;/pages&gt;&lt;volume&gt;392&lt;/volume&gt;&lt;dates&gt;&lt;year&gt;2013&lt;/year&gt;&lt;pub-dates&gt;&lt;date&gt;dec&lt;/date&gt;&lt;/pub-dates&gt;&lt;/dates&gt;&lt;label&gt;Abbey_2013&lt;/label&gt;&lt;urls&gt;&lt;related-urls&gt;&lt;url&gt;http://dx.doi.org/10.1016/j.palaeo.2013.09.032&lt;/url&gt;&lt;/related-urls&gt;&lt;/urls&gt;&lt;/record&gt;&lt;/Cite&gt;&lt;/EndNote&gt;</w:instrText>
        </w:r>
        <w:r w:rsidR="009C56B4">
          <w:fldChar w:fldCharType="separate"/>
        </w:r>
        <w:r w:rsidR="009C56B4">
          <w:rPr>
            <w:noProof/>
          </w:rPr>
          <w:t>Abbey et al. (2013)</w:t>
        </w:r>
        <w:r w:rsidR="009C56B4">
          <w:fldChar w:fldCharType="end"/>
        </w:r>
        <w:r w:rsidR="009C56B4">
          <w:t xml:space="preserve"> and </w:t>
        </w:r>
        <w:r w:rsidR="009C56B4">
          <w:fldChar w:fldCharType="begin"/>
        </w:r>
        <w:r w:rsidR="009C56B4">
          <w:instrText xml:space="preserve"> ADDIN EN.CITE &lt;EndNote&gt;&lt;Cite AuthorYear="1"&gt;&lt;Author&gt;Webster&lt;/Author&gt;&lt;Year&gt;2018&lt;/Year&gt;&lt;RecNum&gt;124&lt;/RecNum&gt;&lt;DisplayText&gt;Webster et al. (2018)&lt;/DisplayText&gt;&lt;record&gt;&lt;rec-number&gt;124&lt;/rec-number&gt;&lt;foreign-keys&gt;&lt;key app="EN" db-id="x5dasrs09vwsabepssyxweznptsx5t5avz9v" timestamp="1537133907"&gt;124&lt;/key&gt;&lt;/foreign-keys&gt;&lt;ref-type name="Journal Article"&gt;17&lt;/ref-type&gt;&lt;contributors&gt;&lt;authors&gt;&lt;author&gt;Webster, Jody M&lt;/author&gt;&lt;author&gt;Braga, Juan Carlos&lt;/author&gt;&lt;author&gt;Humblet, Marc&lt;/author&gt;&lt;author&gt;Potts, Donald C&lt;/author&gt;&lt;author&gt;Iryu, Yasufumi&lt;/author&gt;&lt;author&gt;Yokoyama, Yusuke&lt;/author&gt;&lt;author&gt;Fujita, Kazuhiko&lt;/author&gt;&lt;author&gt;Bourillot, Raphael&lt;/author&gt;&lt;author&gt;Esat, Tezer M&lt;/author&gt;&lt;author&gt;Fallon, Stewart&lt;/author&gt;&lt;/authors&gt;&lt;/contributors&gt;&lt;titles&gt;&lt;title&gt;Response of the Great Barrier Reef to sea-level and environmental changes over the past 30,000 years&lt;/title&gt;&lt;secondary-title&gt;Nature Geoscience&lt;/secondary-title&gt;&lt;/titles&gt;&lt;periodical&gt;&lt;full-title&gt;Nature Geoscience&lt;/full-title&gt;&lt;/periodical&gt;&lt;pages&gt;1&lt;/pages&gt;&lt;dates&gt;&lt;year&gt;2018&lt;/year&gt;&lt;/dates&gt;&lt;isbn&gt;1752-0908&lt;/isbn&gt;&lt;urls&gt;&lt;/urls&gt;&lt;/record&gt;&lt;/Cite&gt;&lt;/EndNote&gt;</w:instrText>
        </w:r>
        <w:r w:rsidR="009C56B4">
          <w:fldChar w:fldCharType="separate"/>
        </w:r>
        <w:r w:rsidR="009C56B4">
          <w:rPr>
            <w:noProof/>
          </w:rPr>
          <w:t>Webster et al. (2018)</w:t>
        </w:r>
        <w:r w:rsidR="009C56B4">
          <w:fldChar w:fldCharType="end"/>
        </w:r>
        <w:r w:rsidR="009C56B4">
          <w:t xml:space="preserve">. </w:t>
        </w:r>
      </w:ins>
    </w:p>
    <w:p w14:paraId="4D9D4787" w14:textId="5A8D5E5F" w:rsidR="008E1D75" w:rsidRPr="00F92245" w:rsidRDefault="008E1D75">
      <w:pPr>
        <w:rPr>
          <w:i/>
        </w:rPr>
      </w:pPr>
      <w:del w:id="1508" w:author="Gus Hinestrosa" w:date="2018-09-19T12:32:00Z">
        <w:r w:rsidRPr="00F92245" w:rsidDel="00DF4308">
          <w:rPr>
            <w:i/>
          </w:rPr>
          <w:lastRenderedPageBreak/>
          <w:br w:type="page"/>
        </w:r>
      </w:del>
    </w:p>
    <w:p w14:paraId="25D621FC" w14:textId="6AB4DFF8" w:rsidR="008E1D75" w:rsidRPr="00F92245" w:rsidRDefault="00B32181">
      <w:pPr>
        <w:keepNext/>
        <w:spacing w:line="480" w:lineRule="auto"/>
      </w:pPr>
      <w:ins w:id="1509" w:author="Gus Hinestrosa" w:date="2018-09-18T21:50:00Z">
        <w:r>
          <w:rPr>
            <w:noProof/>
            <w:lang w:val="en-GB" w:eastAsia="en-GB"/>
          </w:rPr>
          <w:drawing>
            <wp:inline distT="0" distB="0" distL="0" distR="0" wp14:anchorId="38012E59" wp14:editId="431AAEEF">
              <wp:extent cx="6071235" cy="7737997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fig4_review.png"/>
                      <pic:cNvPicPr/>
                    </pic:nvPicPr>
                    <pic:blipFill rotWithShape="1"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6494" b="26304"/>
                      <a:stretch/>
                    </pic:blipFill>
                    <pic:spPr bwMode="auto">
                      <a:xfrm>
                        <a:off x="0" y="0"/>
                        <a:ext cx="6084769" cy="7755247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55BEB9C" w14:textId="319F8F3E" w:rsidR="008E1D75" w:rsidRPr="00F92245" w:rsidRDefault="008E1D75" w:rsidP="00F11ED4">
      <w:pPr>
        <w:spacing w:before="180" w:after="180" w:line="480" w:lineRule="auto"/>
        <w:rPr>
          <w:i/>
        </w:rPr>
        <w:pPrChange w:id="1510" w:author="Gus Hinestrosa" w:date="2018-09-19T16:24:00Z">
          <w:pPr>
            <w:spacing w:after="120"/>
          </w:pPr>
        </w:pPrChange>
      </w:pPr>
      <w:bookmarkStart w:id="1511" w:name="_Ref495231863"/>
      <w:r w:rsidRPr="00F92245">
        <w:rPr>
          <w:i/>
          <w:iCs/>
          <w:color w:val="1F497D" w:themeColor="text2"/>
          <w:sz w:val="18"/>
          <w:szCs w:val="18"/>
        </w:rPr>
        <w:t xml:space="preserve">Figure </w:t>
      </w:r>
      <w:r w:rsidRPr="00F92245">
        <w:rPr>
          <w:i/>
          <w:iCs/>
          <w:color w:val="1F497D" w:themeColor="text2"/>
          <w:sz w:val="18"/>
          <w:szCs w:val="18"/>
        </w:rPr>
        <w:fldChar w:fldCharType="begin"/>
      </w:r>
      <w:r w:rsidRPr="00F92245">
        <w:rPr>
          <w:i/>
          <w:iCs/>
          <w:color w:val="1F497D" w:themeColor="text2"/>
          <w:sz w:val="18"/>
          <w:szCs w:val="18"/>
        </w:rPr>
        <w:instrText xml:space="preserve"> SEQ Figure \* ARABIC </w:instrText>
      </w:r>
      <w:r w:rsidRPr="00F92245">
        <w:rPr>
          <w:i/>
          <w:iCs/>
          <w:color w:val="1F497D" w:themeColor="text2"/>
          <w:sz w:val="18"/>
          <w:szCs w:val="18"/>
        </w:rPr>
        <w:fldChar w:fldCharType="separate"/>
      </w:r>
      <w:ins w:id="1512" w:author="Gus Hinestrosa" w:date="2018-09-17T16:16:00Z">
        <w:r w:rsidR="00944D9A">
          <w:rPr>
            <w:i/>
            <w:iCs/>
            <w:noProof/>
            <w:color w:val="1F497D" w:themeColor="text2"/>
            <w:sz w:val="18"/>
            <w:szCs w:val="18"/>
          </w:rPr>
          <w:t>5</w:t>
        </w:r>
      </w:ins>
      <w:del w:id="1513" w:author="Gus Hinestrosa" w:date="2018-09-17T16:16:00Z">
        <w:r w:rsidR="0025457B" w:rsidDel="00944D9A">
          <w:rPr>
            <w:i/>
            <w:iCs/>
            <w:noProof/>
            <w:color w:val="1F497D" w:themeColor="text2"/>
            <w:sz w:val="18"/>
            <w:szCs w:val="18"/>
          </w:rPr>
          <w:delText>4</w:delText>
        </w:r>
      </w:del>
      <w:r w:rsidRPr="00F92245">
        <w:rPr>
          <w:i/>
          <w:iCs/>
          <w:color w:val="1F497D" w:themeColor="text2"/>
          <w:sz w:val="18"/>
          <w:szCs w:val="18"/>
        </w:rPr>
        <w:fldChar w:fldCharType="end"/>
      </w:r>
      <w:bookmarkEnd w:id="1511"/>
      <w:r w:rsidRPr="00F92245">
        <w:rPr>
          <w:i/>
          <w:iCs/>
          <w:color w:val="1F497D" w:themeColor="text2"/>
          <w:sz w:val="18"/>
          <w:szCs w:val="18"/>
        </w:rPr>
        <w:t xml:space="preserve">. </w:t>
      </w:r>
      <w:proofErr w:type="spellStart"/>
      <w:r w:rsidRPr="00F92245">
        <w:rPr>
          <w:i/>
          <w:iCs/>
          <w:color w:val="1F497D" w:themeColor="text2"/>
          <w:sz w:val="18"/>
          <w:szCs w:val="18"/>
        </w:rPr>
        <w:t>Color</w:t>
      </w:r>
      <w:proofErr w:type="spellEnd"/>
      <w:r w:rsidR="00340CF1">
        <w:rPr>
          <w:i/>
          <w:iCs/>
          <w:color w:val="1F497D" w:themeColor="text2"/>
          <w:sz w:val="18"/>
          <w:szCs w:val="18"/>
        </w:rPr>
        <w:t xml:space="preserve"> </w:t>
      </w:r>
      <w:r w:rsidRPr="00F92245">
        <w:rPr>
          <w:i/>
          <w:iCs/>
          <w:color w:val="1F497D" w:themeColor="text2"/>
          <w:sz w:val="18"/>
          <w:szCs w:val="18"/>
        </w:rPr>
        <w:t>maps based on past sea</w:t>
      </w:r>
      <w:ins w:id="1514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  <w:del w:id="1515" w:author="Gus Hinestrosa" w:date="2018-09-18T22:19:00Z">
        <w:r w:rsidRPr="00F92245" w:rsidDel="00343CF5">
          <w:rPr>
            <w:i/>
            <w:iCs/>
            <w:color w:val="1F497D" w:themeColor="text2"/>
            <w:sz w:val="18"/>
            <w:szCs w:val="18"/>
          </w:rPr>
          <w:delText>-</w:delText>
        </w:r>
      </w:del>
      <w:r w:rsidRPr="00F92245">
        <w:rPr>
          <w:i/>
          <w:iCs/>
          <w:color w:val="1F497D" w:themeColor="text2"/>
          <w:sz w:val="18"/>
          <w:szCs w:val="18"/>
        </w:rPr>
        <w:t xml:space="preserve">level, latitudinal location and </w:t>
      </w:r>
      <w:r w:rsidRPr="00F11ED4">
        <w:rPr>
          <w:i/>
          <w:iCs/>
          <w:color w:val="1F497D" w:themeColor="text2"/>
          <w:sz w:val="18"/>
          <w:szCs w:val="18"/>
        </w:rPr>
        <w:t xml:space="preserve">flooding </w:t>
      </w:r>
      <w:del w:id="1516" w:author="Gus Hinestrosa" w:date="2018-09-18T22:19:00Z">
        <w:r w:rsidRPr="00F11ED4" w:rsidDel="00343CF5">
          <w:rPr>
            <w:i/>
            <w:iCs/>
            <w:color w:val="1F497D" w:themeColor="text2"/>
            <w:sz w:val="18"/>
            <w:szCs w:val="18"/>
          </w:rPr>
          <w:delText>parameters</w:delText>
        </w:r>
      </w:del>
      <w:ins w:id="1517" w:author="Gus Hinestrosa" w:date="2018-09-18T22:19:00Z">
        <w:r w:rsidR="00343CF5" w:rsidRPr="00F11ED4">
          <w:rPr>
            <w:i/>
            <w:iCs/>
            <w:color w:val="1F497D" w:themeColor="text2"/>
            <w:sz w:val="18"/>
            <w:szCs w:val="18"/>
          </w:rPr>
          <w:t>values</w:t>
        </w:r>
      </w:ins>
      <w:ins w:id="1518" w:author="Gus Hinestrosa" w:date="2018-09-19T16:23:00Z">
        <w:r w:rsidR="00F11ED4" w:rsidRPr="00F11ED4">
          <w:rPr>
            <w:i/>
            <w:iCs/>
            <w:color w:val="1F497D" w:themeColor="text2"/>
            <w:sz w:val="18"/>
            <w:szCs w:val="18"/>
          </w:rPr>
          <w:t xml:space="preserve">. </w:t>
        </w:r>
        <w:r w:rsidR="00F11ED4" w:rsidRPr="00F11ED4">
          <w:rPr>
            <w:i/>
            <w:sz w:val="18"/>
            <w:szCs w:val="18"/>
            <w:rPrChange w:id="1519" w:author="Gus Hinestrosa" w:date="2018-09-19T16:24:00Z">
              <w:rPr/>
            </w:rPrChange>
          </w:rPr>
          <w:t xml:space="preserve">The </w:t>
        </w:r>
        <w:proofErr w:type="spellStart"/>
        <w:r w:rsidR="00F11ED4" w:rsidRPr="00F11ED4">
          <w:rPr>
            <w:i/>
            <w:sz w:val="18"/>
            <w:szCs w:val="18"/>
            <w:rPrChange w:id="1520" w:author="Gus Hinestrosa" w:date="2018-09-19T16:24:00Z">
              <w:rPr/>
            </w:rPrChange>
          </w:rPr>
          <w:t>color</w:t>
        </w:r>
        <w:proofErr w:type="spellEnd"/>
        <w:r w:rsidR="00F11ED4" w:rsidRPr="00F11ED4">
          <w:rPr>
            <w:i/>
            <w:sz w:val="18"/>
            <w:szCs w:val="18"/>
            <w:rPrChange w:id="1521" w:author="Gus Hinestrosa" w:date="2018-09-19T16:24:00Z">
              <w:rPr/>
            </w:rPrChange>
          </w:rPr>
          <w:t xml:space="preserve"> maps represent matrices containing the values of marine-flooded area, flooding magnitude and coastline length for each pair of past sea-level increment and latitudinal zones</w:t>
        </w:r>
      </w:ins>
      <w:r w:rsidRPr="00F11ED4">
        <w:rPr>
          <w:i/>
          <w:iCs/>
          <w:color w:val="1F497D" w:themeColor="text2"/>
          <w:sz w:val="18"/>
          <w:szCs w:val="18"/>
        </w:rPr>
        <w:t xml:space="preserve">: (A) </w:t>
      </w:r>
      <w:ins w:id="1522" w:author="Gus Hinestrosa" w:date="2018-09-18T22:19:00Z">
        <w:r w:rsidR="00343CF5" w:rsidRPr="00F11ED4">
          <w:rPr>
            <w:i/>
            <w:iCs/>
            <w:color w:val="1F497D" w:themeColor="text2"/>
            <w:sz w:val="18"/>
            <w:szCs w:val="18"/>
          </w:rPr>
          <w:t>cum</w:t>
        </w:r>
        <w:r w:rsidR="00343CF5">
          <w:rPr>
            <w:i/>
            <w:iCs/>
            <w:color w:val="1F497D" w:themeColor="text2"/>
            <w:sz w:val="18"/>
            <w:szCs w:val="18"/>
          </w:rPr>
          <w:t xml:space="preserve">ulative </w:t>
        </w:r>
      </w:ins>
      <w:r w:rsidRPr="00F92245">
        <w:rPr>
          <w:i/>
          <w:iCs/>
          <w:color w:val="1F497D" w:themeColor="text2"/>
          <w:sz w:val="18"/>
          <w:szCs w:val="18"/>
        </w:rPr>
        <w:t xml:space="preserve">marine flooded area in the entire GBR shelf; (B) flooding </w:t>
      </w:r>
      <w:del w:id="1523" w:author="Gus Hinestrosa" w:date="2018-09-18T22:19:00Z">
        <w:r w:rsidRPr="00F92245" w:rsidDel="00343CF5">
          <w:rPr>
            <w:i/>
            <w:iCs/>
            <w:color w:val="1F497D" w:themeColor="text2"/>
            <w:sz w:val="18"/>
            <w:szCs w:val="18"/>
          </w:rPr>
          <w:delText xml:space="preserve">rate </w:delText>
        </w:r>
      </w:del>
      <w:ins w:id="1524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>magnitude</w:t>
        </w:r>
        <w:r w:rsidR="00343CF5" w:rsidRPr="00F9224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  <w:r w:rsidRPr="00F92245">
        <w:rPr>
          <w:i/>
          <w:iCs/>
          <w:color w:val="1F497D" w:themeColor="text2"/>
          <w:sz w:val="18"/>
          <w:szCs w:val="18"/>
        </w:rPr>
        <w:t xml:space="preserve">in the entire GBR shelf; (C) </w:t>
      </w:r>
      <w:ins w:id="1525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 xml:space="preserve">cumulative </w:t>
        </w:r>
      </w:ins>
      <w:r w:rsidRPr="00F92245">
        <w:rPr>
          <w:i/>
          <w:iCs/>
          <w:color w:val="1F497D" w:themeColor="text2"/>
          <w:sz w:val="18"/>
          <w:szCs w:val="18"/>
        </w:rPr>
        <w:t>marine flooded area in the shelf</w:t>
      </w:r>
      <w:ins w:id="1526" w:author="Gus Hinestrosa" w:date="2018-09-08T21:00:00Z">
        <w:r w:rsidR="00DC1C5F">
          <w:rPr>
            <w:i/>
            <w:iCs/>
            <w:color w:val="1F497D" w:themeColor="text2"/>
            <w:sz w:val="18"/>
            <w:szCs w:val="18"/>
          </w:rPr>
          <w:t xml:space="preserve"> margin</w:t>
        </w:r>
      </w:ins>
      <w:del w:id="1527" w:author="Gus Hinestrosa" w:date="2018-09-08T21:00:00Z">
        <w:r w:rsidRPr="00F92245" w:rsidDel="00DC1C5F">
          <w:rPr>
            <w:i/>
            <w:iCs/>
            <w:color w:val="1F497D" w:themeColor="text2"/>
            <w:sz w:val="18"/>
            <w:szCs w:val="18"/>
          </w:rPr>
          <w:delText>-edge</w:delText>
        </w:r>
      </w:del>
      <w:r w:rsidRPr="00F92245">
        <w:rPr>
          <w:i/>
          <w:iCs/>
          <w:color w:val="1F497D" w:themeColor="text2"/>
          <w:sz w:val="18"/>
          <w:szCs w:val="18"/>
        </w:rPr>
        <w:t xml:space="preserve"> </w:t>
      </w:r>
      <w:r w:rsidR="00663D50">
        <w:rPr>
          <w:i/>
          <w:iCs/>
          <w:color w:val="1F497D" w:themeColor="text2"/>
          <w:sz w:val="18"/>
          <w:szCs w:val="18"/>
        </w:rPr>
        <w:t>bathymetric subset</w:t>
      </w:r>
      <w:r w:rsidRPr="00F92245">
        <w:rPr>
          <w:i/>
          <w:iCs/>
          <w:color w:val="1F497D" w:themeColor="text2"/>
          <w:sz w:val="18"/>
          <w:szCs w:val="18"/>
        </w:rPr>
        <w:t xml:space="preserve">; (D) flooding </w:t>
      </w:r>
      <w:del w:id="1528" w:author="Gus Hinestrosa" w:date="2018-09-18T22:19:00Z">
        <w:r w:rsidRPr="00F92245" w:rsidDel="00343CF5">
          <w:rPr>
            <w:i/>
            <w:iCs/>
            <w:color w:val="1F497D" w:themeColor="text2"/>
            <w:sz w:val="18"/>
            <w:szCs w:val="18"/>
          </w:rPr>
          <w:delText xml:space="preserve">rate </w:delText>
        </w:r>
      </w:del>
      <w:ins w:id="1529" w:author="Gus Hinestrosa" w:date="2018-09-18T22:19:00Z">
        <w:r w:rsidR="00343CF5">
          <w:rPr>
            <w:i/>
            <w:iCs/>
            <w:color w:val="1F497D" w:themeColor="text2"/>
            <w:sz w:val="18"/>
            <w:szCs w:val="18"/>
          </w:rPr>
          <w:t>magnitude</w:t>
        </w:r>
        <w:r w:rsidR="00343CF5" w:rsidRPr="00F9224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  <w:r w:rsidRPr="00F92245">
        <w:rPr>
          <w:i/>
          <w:iCs/>
          <w:color w:val="1F497D" w:themeColor="text2"/>
          <w:sz w:val="18"/>
          <w:szCs w:val="18"/>
        </w:rPr>
        <w:t>in the shelf</w:t>
      </w:r>
      <w:ins w:id="1530" w:author="Gus Hinestrosa" w:date="2018-09-08T21:00:00Z">
        <w:r w:rsidR="00DC1C5F">
          <w:rPr>
            <w:i/>
            <w:iCs/>
            <w:color w:val="1F497D" w:themeColor="text2"/>
            <w:sz w:val="18"/>
            <w:szCs w:val="18"/>
          </w:rPr>
          <w:t xml:space="preserve"> margin</w:t>
        </w:r>
      </w:ins>
      <w:del w:id="1531" w:author="Gus Hinestrosa" w:date="2018-09-08T21:00:00Z">
        <w:r w:rsidRPr="00F92245" w:rsidDel="00DC1C5F">
          <w:rPr>
            <w:i/>
            <w:iCs/>
            <w:color w:val="1F497D" w:themeColor="text2"/>
            <w:sz w:val="18"/>
            <w:szCs w:val="18"/>
          </w:rPr>
          <w:delText>-edge</w:delText>
        </w:r>
      </w:del>
      <w:r w:rsidRPr="00F92245">
        <w:rPr>
          <w:i/>
          <w:iCs/>
          <w:color w:val="1F497D" w:themeColor="text2"/>
          <w:sz w:val="18"/>
          <w:szCs w:val="18"/>
        </w:rPr>
        <w:t xml:space="preserve"> </w:t>
      </w:r>
      <w:r w:rsidR="00663D50">
        <w:rPr>
          <w:i/>
          <w:iCs/>
          <w:color w:val="1F497D" w:themeColor="text2"/>
          <w:sz w:val="18"/>
          <w:szCs w:val="18"/>
        </w:rPr>
        <w:lastRenderedPageBreak/>
        <w:t>bathymetric subset</w:t>
      </w:r>
      <w:r w:rsidRPr="00F92245">
        <w:rPr>
          <w:i/>
          <w:iCs/>
          <w:color w:val="1F497D" w:themeColor="text2"/>
          <w:sz w:val="18"/>
          <w:szCs w:val="18"/>
        </w:rPr>
        <w:t xml:space="preserve">. </w:t>
      </w:r>
      <w:r w:rsidR="00000CBA" w:rsidRPr="00F92245">
        <w:rPr>
          <w:i/>
          <w:iCs/>
          <w:color w:val="1F497D" w:themeColor="text2"/>
          <w:sz w:val="18"/>
          <w:szCs w:val="18"/>
        </w:rPr>
        <w:t>Notice t</w:t>
      </w:r>
      <w:r w:rsidRPr="00F92245">
        <w:rPr>
          <w:i/>
          <w:iCs/>
          <w:color w:val="1F497D" w:themeColor="text2"/>
          <w:sz w:val="18"/>
          <w:szCs w:val="18"/>
        </w:rPr>
        <w:t>he locations of Noggin Passage (northern-central GBR) and Hydrographers Passage (southern-central GBR). Notice also t</w:t>
      </w:r>
      <w:r w:rsidR="00663D50">
        <w:rPr>
          <w:i/>
          <w:iCs/>
          <w:color w:val="1F497D" w:themeColor="text2"/>
          <w:sz w:val="18"/>
          <w:szCs w:val="18"/>
        </w:rPr>
        <w:t xml:space="preserve">he grouping of the GBR into sub-regions </w:t>
      </w:r>
      <w:r w:rsidRPr="00F92245">
        <w:rPr>
          <w:i/>
          <w:iCs/>
          <w:color w:val="1F497D" w:themeColor="text2"/>
          <w:sz w:val="18"/>
          <w:szCs w:val="18"/>
        </w:rPr>
        <w:t>(in pink) for which flooding curves were produced</w:t>
      </w:r>
      <w:r w:rsidR="00000CBA" w:rsidRPr="00F92245">
        <w:rPr>
          <w:i/>
          <w:iCs/>
          <w:color w:val="1F497D" w:themeColor="text2"/>
          <w:sz w:val="18"/>
          <w:szCs w:val="18"/>
        </w:rPr>
        <w:t xml:space="preserve"> (</w:t>
      </w:r>
      <w:r w:rsidR="00000CBA" w:rsidRPr="00F92245">
        <w:rPr>
          <w:i/>
          <w:iCs/>
          <w:color w:val="1F497D" w:themeColor="text2"/>
          <w:sz w:val="18"/>
          <w:szCs w:val="18"/>
        </w:rPr>
        <w:fldChar w:fldCharType="begin"/>
      </w:r>
      <w:r w:rsidR="00000CBA" w:rsidRPr="00F92245">
        <w:rPr>
          <w:i/>
          <w:iCs/>
          <w:color w:val="1F497D" w:themeColor="text2"/>
          <w:sz w:val="18"/>
          <w:szCs w:val="18"/>
        </w:rPr>
        <w:instrText xml:space="preserve"> REF _Ref495155126  \* MERGEFORMAT </w:instrText>
      </w:r>
      <w:r w:rsidR="00000CBA" w:rsidRPr="00F92245">
        <w:rPr>
          <w:i/>
          <w:iCs/>
          <w:color w:val="1F497D" w:themeColor="text2"/>
          <w:sz w:val="18"/>
          <w:szCs w:val="18"/>
        </w:rPr>
        <w:fldChar w:fldCharType="separate"/>
      </w:r>
      <w:ins w:id="1532" w:author="Gus Hinestrosa" w:date="2018-09-15T20:34:00Z">
        <w:r w:rsidR="0025457B" w:rsidRPr="0025457B">
          <w:rPr>
            <w:i/>
            <w:iCs/>
            <w:color w:val="1F497D" w:themeColor="text2"/>
            <w:sz w:val="18"/>
            <w:szCs w:val="18"/>
            <w:rPrChange w:id="1533" w:author="Gus Hinestrosa" w:date="2018-09-15T20:34:00Z">
              <w:rPr/>
            </w:rPrChange>
          </w:rPr>
          <w:t>Figure 3</w:t>
        </w:r>
      </w:ins>
      <w:del w:id="1534" w:author="Gus Hinestrosa" w:date="2018-09-15T20:33:00Z">
        <w:r w:rsidR="00CB3921" w:rsidRPr="00340CF1" w:rsidDel="0025457B">
          <w:rPr>
            <w:i/>
            <w:iCs/>
            <w:color w:val="1F497D" w:themeColor="text2"/>
            <w:sz w:val="18"/>
            <w:szCs w:val="18"/>
          </w:rPr>
          <w:delText>Figure 3</w:delText>
        </w:r>
      </w:del>
      <w:r w:rsidR="00000CBA" w:rsidRPr="00F92245">
        <w:rPr>
          <w:i/>
          <w:iCs/>
          <w:color w:val="1F497D" w:themeColor="text2"/>
          <w:sz w:val="18"/>
          <w:szCs w:val="18"/>
        </w:rPr>
        <w:fldChar w:fldCharType="end"/>
      </w:r>
      <w:r w:rsidR="00000CBA" w:rsidRPr="00F92245">
        <w:rPr>
          <w:i/>
          <w:iCs/>
          <w:color w:val="1F497D" w:themeColor="text2"/>
          <w:sz w:val="18"/>
          <w:szCs w:val="18"/>
        </w:rPr>
        <w:t>).</w:t>
      </w:r>
      <w:ins w:id="1535" w:author="Gus Hinestrosa" w:date="2018-09-18T22:20:00Z">
        <w:r w:rsidR="00343CF5">
          <w:rPr>
            <w:i/>
            <w:iCs/>
            <w:color w:val="1F497D" w:themeColor="text2"/>
            <w:sz w:val="18"/>
            <w:szCs w:val="18"/>
          </w:rPr>
          <w:t xml:space="preserve"> </w:t>
        </w:r>
      </w:ins>
    </w:p>
    <w:p w14:paraId="013EECF9" w14:textId="3209E3A0" w:rsidR="008E1D75" w:rsidRPr="00F92245" w:rsidDel="00B32181" w:rsidRDefault="008E1D75">
      <w:pPr>
        <w:pStyle w:val="Caption"/>
        <w:rPr>
          <w:del w:id="1536" w:author="Gus Hinestrosa" w:date="2018-09-18T21:51:00Z"/>
        </w:rPr>
      </w:pPr>
    </w:p>
    <w:p w14:paraId="1DFAFB83" w14:textId="65497F52" w:rsidR="007A68F4" w:rsidRPr="00F92245" w:rsidDel="00DF4308" w:rsidRDefault="007A68F4">
      <w:pPr>
        <w:keepNext/>
        <w:spacing w:line="480" w:lineRule="auto"/>
        <w:rPr>
          <w:del w:id="1537" w:author="Gus Hinestrosa" w:date="2018-09-19T12:32:00Z"/>
        </w:rPr>
      </w:pPr>
    </w:p>
    <w:p w14:paraId="3CCCFDE7" w14:textId="64030235" w:rsidR="008E1D75" w:rsidRPr="00F92245" w:rsidRDefault="008E1D75">
      <w:pPr>
        <w:rPr>
          <w:i/>
        </w:rPr>
      </w:pPr>
      <w:r w:rsidRPr="00F92245">
        <w:rPr>
          <w:i/>
        </w:rPr>
        <w:br w:type="page"/>
      </w:r>
    </w:p>
    <w:p w14:paraId="1DF24330" w14:textId="77777777" w:rsidR="00AC101C" w:rsidRDefault="00AC101C">
      <w:pPr>
        <w:keepNext/>
        <w:spacing w:line="480" w:lineRule="auto"/>
      </w:pPr>
    </w:p>
    <w:p w14:paraId="72083D69" w14:textId="594D36A7" w:rsidR="00AC101C" w:rsidDel="00B32181" w:rsidRDefault="00B32181">
      <w:pPr>
        <w:keepNext/>
        <w:spacing w:line="480" w:lineRule="auto"/>
        <w:rPr>
          <w:del w:id="1538" w:author="Gus Hinestrosa" w:date="2018-09-18T21:51:00Z"/>
        </w:rPr>
      </w:pPr>
      <w:ins w:id="1539" w:author="Gus Hinestrosa" w:date="2018-09-18T21:51:00Z">
        <w:r>
          <w:rPr>
            <w:noProof/>
            <w:lang w:val="en-GB" w:eastAsia="en-GB"/>
          </w:rPr>
          <w:drawing>
            <wp:inline distT="0" distB="0" distL="0" distR="0" wp14:anchorId="02369238" wp14:editId="349FC077">
              <wp:extent cx="6121400" cy="6275070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fig5_review.png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21400" cy="6275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C16AD29" w14:textId="228070A7" w:rsidR="008E1D75" w:rsidRPr="00F92245" w:rsidRDefault="008E1D75">
      <w:pPr>
        <w:keepNext/>
        <w:spacing w:line="480" w:lineRule="auto"/>
      </w:pPr>
    </w:p>
    <w:p w14:paraId="0393D6DE" w14:textId="24DA3FC3" w:rsidR="00000CBA" w:rsidRPr="00F92245" w:rsidRDefault="008E1D75" w:rsidP="00000CBA">
      <w:pPr>
        <w:pStyle w:val="Caption"/>
      </w:pPr>
      <w:bookmarkStart w:id="1540" w:name="_Ref495231808"/>
      <w:r w:rsidRPr="00F92245">
        <w:t xml:space="preserve">Figure </w:t>
      </w:r>
      <w:fldSimple w:instr=" SEQ Figure \* ARABIC ">
        <w:ins w:id="1541" w:author="Gus Hinestrosa" w:date="2018-09-17T16:17:00Z">
          <w:r w:rsidR="00944D9A">
            <w:rPr>
              <w:noProof/>
            </w:rPr>
            <w:t>6</w:t>
          </w:r>
        </w:ins>
        <w:del w:id="1542" w:author="Gus Hinestrosa" w:date="2018-09-17T16:17:00Z">
          <w:r w:rsidR="0025457B" w:rsidDel="00944D9A">
            <w:rPr>
              <w:noProof/>
            </w:rPr>
            <w:delText>5</w:delText>
          </w:r>
        </w:del>
      </w:fldSimple>
      <w:bookmarkEnd w:id="1540"/>
      <w:r w:rsidRPr="00F92245">
        <w:t xml:space="preserve">. </w:t>
      </w:r>
      <w:proofErr w:type="spellStart"/>
      <w:r w:rsidRPr="00F92245">
        <w:t>Color</w:t>
      </w:r>
      <w:proofErr w:type="spellEnd"/>
      <w:r w:rsidR="00340CF1">
        <w:t xml:space="preserve"> </w:t>
      </w:r>
      <w:r w:rsidRPr="00F92245">
        <w:t>maps based on past sea level, latitudinal location and coastline length</w:t>
      </w:r>
      <w:ins w:id="1543" w:author="Gus Hinestrosa" w:date="2018-09-19T16:24:00Z">
        <w:r w:rsidR="00F11ED4">
          <w:t xml:space="preserve">. </w:t>
        </w:r>
        <w:r w:rsidR="00F11ED4" w:rsidRPr="009929DD">
          <w:t xml:space="preserve">The </w:t>
        </w:r>
        <w:proofErr w:type="spellStart"/>
        <w:r w:rsidR="00F11ED4" w:rsidRPr="009929DD">
          <w:t>color</w:t>
        </w:r>
        <w:proofErr w:type="spellEnd"/>
        <w:r w:rsidR="00F11ED4" w:rsidRPr="009929DD">
          <w:t xml:space="preserve"> maps represent matrices containing the values of marine-flooded area, flooding magnitude and coastline length for each pair of past sea-level increment and latitudinal zones</w:t>
        </w:r>
      </w:ins>
      <w:r w:rsidRPr="00F92245">
        <w:t>: (A) coastline length evolution for the entire GBR shelf; (B) coa</w:t>
      </w:r>
      <w:r w:rsidR="00000CBA" w:rsidRPr="00F92245">
        <w:t>stline length norma</w:t>
      </w:r>
      <w:r w:rsidR="00966484" w:rsidRPr="00F92245">
        <w:t>lize</w:t>
      </w:r>
      <w:r w:rsidRPr="00F92245">
        <w:t>d</w:t>
      </w:r>
      <w:r w:rsidR="00000CBA" w:rsidRPr="00F92245">
        <w:t xml:space="preserve"> to the 50 km width of each latitudinal zone</w:t>
      </w:r>
      <w:r w:rsidRPr="00F92245">
        <w:t>; (C) coastline length norma</w:t>
      </w:r>
      <w:r w:rsidR="00966484" w:rsidRPr="00F92245">
        <w:t>lize</w:t>
      </w:r>
      <w:r w:rsidRPr="00F92245">
        <w:t xml:space="preserve">d </w:t>
      </w:r>
      <w:r w:rsidR="00000CBA" w:rsidRPr="00F92245">
        <w:t>to LGM values</w:t>
      </w:r>
      <w:r w:rsidRPr="00F92245">
        <w:t>; (D) coastline length variation for each successive sea</w:t>
      </w:r>
      <w:ins w:id="1544" w:author="Gus Hinestrosa" w:date="2018-09-18T22:20:00Z">
        <w:r w:rsidR="00343CF5">
          <w:t>-</w:t>
        </w:r>
      </w:ins>
      <w:del w:id="1545" w:author="Gus Hinestrosa" w:date="2018-09-18T22:20:00Z">
        <w:r w:rsidRPr="00F92245" w:rsidDel="00343CF5">
          <w:delText xml:space="preserve"> </w:delText>
        </w:r>
      </w:del>
      <w:r w:rsidRPr="00F92245">
        <w:t xml:space="preserve">level increase, notice the period of major increase during the </w:t>
      </w:r>
      <w:proofErr w:type="spellStart"/>
      <w:r w:rsidRPr="00F92245">
        <w:t xml:space="preserve">mid </w:t>
      </w:r>
      <w:r w:rsidR="00C029C8">
        <w:t>postglacial</w:t>
      </w:r>
      <w:proofErr w:type="spellEnd"/>
      <w:r w:rsidR="00C029C8">
        <w:t>, which</w:t>
      </w:r>
      <w:r w:rsidR="00C029C8" w:rsidRPr="00F92245">
        <w:t xml:space="preserve"> </w:t>
      </w:r>
      <w:r w:rsidRPr="00F92245">
        <w:t>preced</w:t>
      </w:r>
      <w:r w:rsidR="00C029C8">
        <w:t>es</w:t>
      </w:r>
      <w:r w:rsidRPr="00F92245">
        <w:t xml:space="preserve"> a strong, late </w:t>
      </w:r>
      <w:r w:rsidR="00C029C8">
        <w:t>postglacial</w:t>
      </w:r>
      <w:r w:rsidR="00C029C8" w:rsidRPr="00F92245">
        <w:t xml:space="preserve"> </w:t>
      </w:r>
      <w:r w:rsidRPr="00F92245">
        <w:t>reduction in coast</w:t>
      </w:r>
      <w:r w:rsidR="00E177E7">
        <w:t>line</w:t>
      </w:r>
      <w:r w:rsidRPr="00F92245">
        <w:t xml:space="preserve"> length. The locations of Noggin Passage (northern-central GBR) and Hydrographers Passage (southern-central GBR) </w:t>
      </w:r>
      <w:r w:rsidR="00C029C8">
        <w:t>are</w:t>
      </w:r>
      <w:r w:rsidR="00C029C8" w:rsidRPr="00F92245">
        <w:t xml:space="preserve"> </w:t>
      </w:r>
      <w:r w:rsidRPr="00F92245">
        <w:t xml:space="preserve">highlighted. </w:t>
      </w:r>
      <w:r w:rsidR="00663D50">
        <w:t>Th</w:t>
      </w:r>
      <w:r w:rsidR="00663D50" w:rsidRPr="00F92245">
        <w:t>e grouping of the GBR into the zones (in pink)</w:t>
      </w:r>
      <w:r w:rsidR="00663D50">
        <w:t xml:space="preserve"> is the same as in figure 4,</w:t>
      </w:r>
      <w:r w:rsidR="00663D50" w:rsidRPr="00F92245">
        <w:t xml:space="preserve"> for which flooding curves were produced (</w:t>
      </w:r>
      <w:fldSimple w:instr=" REF _Ref495155126  \* MERGEFORMAT ">
        <w:ins w:id="1546" w:author="Gus Hinestrosa" w:date="2018-09-15T20:34:00Z">
          <w:r w:rsidR="0025457B" w:rsidRPr="00F92245">
            <w:t xml:space="preserve">Figure </w:t>
          </w:r>
          <w:r w:rsidR="0025457B">
            <w:t>3</w:t>
          </w:r>
        </w:ins>
        <w:del w:id="1547" w:author="Gus Hinestrosa" w:date="2018-09-15T20:33:00Z">
          <w:r w:rsidR="00663D50" w:rsidRPr="00F92245" w:rsidDel="0025457B">
            <w:delText xml:space="preserve">Figure </w:delText>
          </w:r>
          <w:r w:rsidR="00663D50" w:rsidDel="0025457B">
            <w:delText>3</w:delText>
          </w:r>
        </w:del>
      </w:fldSimple>
      <w:r w:rsidR="00663D50" w:rsidRPr="00F92245">
        <w:t>).</w:t>
      </w:r>
    </w:p>
    <w:p w14:paraId="6C24359B" w14:textId="77777777" w:rsidR="00000CBA" w:rsidRPr="00F92245" w:rsidRDefault="00000CBA">
      <w:pPr>
        <w:rPr>
          <w:color w:val="1F497D" w:themeColor="text2"/>
          <w:sz w:val="18"/>
          <w:szCs w:val="18"/>
        </w:rPr>
      </w:pPr>
      <w:r w:rsidRPr="00F92245">
        <w:br w:type="page"/>
      </w:r>
    </w:p>
    <w:p w14:paraId="61A19784" w14:textId="58961F90" w:rsidR="00052261" w:rsidRPr="00F92245" w:rsidRDefault="00052261" w:rsidP="005718E6">
      <w:pPr>
        <w:pStyle w:val="Caption"/>
      </w:pPr>
    </w:p>
    <w:p w14:paraId="5DF2879B" w14:textId="67A19621" w:rsidR="00F72B01" w:rsidRPr="00F92245" w:rsidRDefault="00052261" w:rsidP="00052261">
      <w:pPr>
        <w:pStyle w:val="Heading1"/>
        <w:spacing w:line="480" w:lineRule="auto"/>
      </w:pPr>
      <w:r w:rsidRPr="00F92245">
        <w:t>References</w:t>
      </w:r>
    </w:p>
    <w:p w14:paraId="4DB6FE7F" w14:textId="77777777" w:rsidR="00010E9D" w:rsidRPr="00010E9D" w:rsidRDefault="00F72B01" w:rsidP="00010E9D">
      <w:pPr>
        <w:pStyle w:val="EndNoteBibliography"/>
        <w:spacing w:after="240"/>
        <w:rPr>
          <w:noProof/>
        </w:rPr>
      </w:pPr>
      <w:r w:rsidRPr="00F92245">
        <w:fldChar w:fldCharType="begin"/>
      </w:r>
      <w:r w:rsidRPr="00F92245">
        <w:instrText xml:space="preserve"> ADDIN EN.REFLIST </w:instrText>
      </w:r>
      <w:r w:rsidRPr="00F92245">
        <w:fldChar w:fldCharType="separate"/>
      </w:r>
      <w:r w:rsidR="00010E9D" w:rsidRPr="00010E9D">
        <w:rPr>
          <w:noProof/>
        </w:rPr>
        <w:t>Abbey, E., Webster, J., Beaman, R.J., 2011. Geomorphology of submerged reefs on the shelf edge of the Great Barrier Reef: The influence of oscillating Pleistocene sea-levels. Marine Geology 288, 61-78.</w:t>
      </w:r>
    </w:p>
    <w:p w14:paraId="681E9390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Abbey, E., Webster, J.M., Braga, J.C., Jacobsen, G.E., Thorogood, G., Thomas, A.L., Camoin, G., Reimer, P.J., Potts, D.C., 2013. Deglacial mesophotic reef demise on the Great Barrier Reef. Palaeogeography Palaeoclimatology, Palaeoecology 392, 473-494.</w:t>
      </w:r>
    </w:p>
    <w:p w14:paraId="07AEC869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Alongi, D.M., McKinnon, A.D., 2005. The cycling and fate of terrestrially-derived sediments and nutrients in the coastal zone of the Great Barrier Reef shelf. Marine Pollution Bulletin 51, 239-252.</w:t>
      </w:r>
    </w:p>
    <w:p w14:paraId="732EFF32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Andersson, A.J., Mackenzie, F.T., 2004. Shallow-water oceans: a source or sink of atmospheric CO2? Frontiers in Ecology and the Environment 2, 348-353.</w:t>
      </w:r>
    </w:p>
    <w:p w14:paraId="5EF6EA11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Andrews, J.C., Clegg, S., 1989. Coral Sea circulation and transport deduced from modal information models. Deep Sea Research Part A. Oceanographic Research Papers 36, 957-974.</w:t>
      </w:r>
    </w:p>
    <w:p w14:paraId="25DE71C7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Andrle, R., 1994. The angle measure technique: a new method for characterizing the complexity of geomorphic lines. Mathematical Geology 26, 83-97.</w:t>
      </w:r>
    </w:p>
    <w:p w14:paraId="6A5BEA40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Bartley, J.D., Buddemeier, R.W., Bennett, D.A., 2001. Coastline complexity: a parameter for functional classification of coastal environments. Journal of Sea Research 46, 87-97.</w:t>
      </w:r>
    </w:p>
    <w:p w14:paraId="42C8FE6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Beaman, R.J., 2010. Project 3DGBR: A high-resolution depth model for the Great Barrier Reef and Coral Sea, Marine and Tropical Sciences Research Facility (MTSRF), Project 2.5i.1a Final Report, MTSRF, pp. 13 plus Appendix 1, Cairns, Australia.</w:t>
      </w:r>
    </w:p>
    <w:p w14:paraId="14BB31F4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Beaman, R.J., Webster, J.M., Wust, R.A.J., 2008. New evidence for drowned shelf edge reefs in the Great Barrier Reef, Australia. Marine Geology 247, 17-34.</w:t>
      </w:r>
    </w:p>
    <w:p w14:paraId="7BB5C9D7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Beaton, J.M., 1985. Evidence for a Coastal Occupation Time-Lag at Princess Charlotte Bay (North Queensland) and Implications for Coastal Colonization and Population Growth Theories for Aboriginal Australia. Archaeology in Oceania 20, 1-20.</w:t>
      </w:r>
    </w:p>
    <w:p w14:paraId="45DC050D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Belperio, A., 1983. Terrigenous sedimentation in the central Great Barrier Reef lagoon: a model from the Burdekin region. BMR Journal of Australian Geology and Geophysics 8, 179-190.</w:t>
      </w:r>
    </w:p>
    <w:p w14:paraId="021F35D2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Bongaerts, P., Riginos, C., Ridgway, T., Sampayo, E.M., van Oppen, M.J.H., Englebert, N., Vermeulen, F., Hoegh-Guldberg, O., 2010. Genetic Divergence across Habitats in the Widespread Coral Seriatopora hystrix and Its Associated Symbiodinium. PLoS ONE 5, e10871.</w:t>
      </w:r>
    </w:p>
    <w:p w14:paraId="4778D58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Bostock, H., Opdyke, B., Gagan, M., Kiss, A., Fifield, L.K., 2006. Glacial/interglacial changes in the East Australian current. Climate Dynamics 26, 645-659.</w:t>
      </w:r>
    </w:p>
    <w:p w14:paraId="32C3A4D5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Bostock, H.C., Opdyke, B.N., Gagan, M.K., Fifield, L.K., 2009. Late Quaternary siliciclastic/carbonate sedimentation model for the Capricorn Channel, southern Great Barrier Reef province, Australia. Marine Geology 257, 107-123.</w:t>
      </w:r>
    </w:p>
    <w:p w14:paraId="7A658190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lastRenderedPageBreak/>
        <w:t>Bridge, T.C.L., Done, T.J., Beaman, R.J., Friedman, A., Williams, S.B., Pizarro, O., Webster, J.M., 2011. Topography, substratum and benthic macrofaunal relationships on a tropical mesophotic shelf margin, central Great Barrier Reef, Australia. Coral Reefs 30, 143-153.</w:t>
      </w:r>
    </w:p>
    <w:p w14:paraId="2D5A6629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Brinkman, R., Wolanski, E., Deleersnijder, E., McAllister, F., Skirving, W., 2002. Oceanic inflow from the Coral Sea into the Great Barrier Reef. Estuarine Coastal and Shelf Science 54, 655-668.</w:t>
      </w:r>
    </w:p>
    <w:p w14:paraId="2474CAA0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Brooke, B.P., Nichol, S.L., Huang, Z., Beaman, R.J., 2017. Palaeoshorelines on the Australian continental shelf: Morphology, sea-level relationship and applications to environmental management and archaeology. Continental Shelf Research 134, 26 - 38.</w:t>
      </w:r>
    </w:p>
    <w:p w14:paraId="2CFCCCA3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Chappell, J., Rhodes, E.G., Thom, B.G., Wallensky, E., 1982. Hydro-isostasy and the sea-level isobase of 5500 B.P. in north Queensland, Australia. Marine Geology 49, 81-90.</w:t>
      </w:r>
    </w:p>
    <w:p w14:paraId="2F18FCE1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Chongprasith, P., 1992. Nutrient release and nitrogen transformations resulting from resuspension of Great Barrier Reef shelf sediments, PhD thesis, James Cook University of North Queensland.</w:t>
      </w:r>
    </w:p>
    <w:p w14:paraId="3CD7708F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Ciais, P., Sabine, C., Bala, G., Bopp, L., Brovkin, V., Canadell, J., Chhabra, A., DeFries, R., Galloway, J., Heimann, M., Jones, C., Le Quéré, C., Myneni, R.B., Piao, S., Thornton, P., 2013. Carbon and Other Biogeochemical Cycles, in: Stocker, T.F., Qin, D., Plattner, G.-K., Tignor, M., Allen, S.K., Boschung, J., Nauels, A., Xia, Y., Bex, V., Midgley, P.M. (Eds.), Climate Change 2013: The Physical Science Basis. Contribution of Working Group I to the Fifth Assessment Report of the Intergovernmental Panel on Climate Change. Cambridge University Press, Cambridge, United Kingdom and New York, NY, USA, pp. 465–570.</w:t>
      </w:r>
    </w:p>
    <w:p w14:paraId="3C1237C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Clark, P.U., Dyke, A.S., Shakun, J.D., Carlson, A.E., Clark, J., Wohlfarth, B., Mitrovica, J.X., Hostetler, S.W., McCabe, A.M., 2009. The Last Glacial Maximum. Science 325, 710-714.</w:t>
      </w:r>
    </w:p>
    <w:p w14:paraId="0B0A574A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Cornell, H.V., Karlson, R.H., 2000. Coral species richness: ecological versus biogeographical influences. Coral Reefs 19, 37-49.</w:t>
      </w:r>
    </w:p>
    <w:p w14:paraId="6AA0096C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Croke, J., Jansen, J.D., Amos, K., Pietsch, T.J., 2011. A 100 ka record of fluvial activity in the Fitzroy River Basin, tropical northeastern Australia. Quaternary Science Reviews 30, 1681-1695.</w:t>
      </w:r>
    </w:p>
    <w:p w14:paraId="4D8EAC53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Davies, P., McKenzie, J., 1993. Controls on the Pliocene-Pleistocene evolution of the northeastern Australian continental margin, Proceedings of the Ocean Drilling Program, Scientific Results. TX (Ocean Drilling Program) College Station, pp. 755-762.</w:t>
      </w:r>
    </w:p>
    <w:p w14:paraId="178743D6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Davies, P.J., 1988. Evolution of the Great Barrier Reef - Reductionist dream or expansionist vision, International Coral Reefs Symposium, pp. 9-17.</w:t>
      </w:r>
    </w:p>
    <w:p w14:paraId="71E28648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Davies, P.J., 1992. Origins of the Great Barrier Reef. Search 23, 193-196.</w:t>
      </w:r>
    </w:p>
    <w:p w14:paraId="19D53201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Davies, P.J., 2011. Great Barrier reef: origin, evolution, and modern development, Encyclopedia of Modern Coral Reefs. Springer, pp. 504-534.</w:t>
      </w:r>
    </w:p>
    <w:p w14:paraId="17A0849F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Davies, P.J., Peerdeman, F.M., 1998. The origin of the Great Barrier Reef - the impact of leg 133 drilling. Special Publication of the International Association of Sedimentologists 25, 23-38.</w:t>
      </w:r>
    </w:p>
    <w:p w14:paraId="173A0055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Davies, P.J., Symonds, P.A., Feary, D.A., Pigram, C.J., 1989. The evolution of the carbonate platforms of northeast Australia.</w:t>
      </w:r>
    </w:p>
    <w:p w14:paraId="17C04DFF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lastRenderedPageBreak/>
        <w:t>Dechnik, B., Webster, J.M., Davies, P.J., Braga, J.-C., Reimer, P.J., 2015. Holocene “turn-on” and evolution of the Southern Great Barrier Reef: Revisiting reef cores from the Capricorn Bunker Group. Marine Geology 363, 174-190.</w:t>
      </w:r>
    </w:p>
    <w:p w14:paraId="1F5DA779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Devlin, M., Waterhouse, J., Taylor, J., Brodie, J.E., 2001. Flood plumes in the Great Barrier Reef: spatial and temporal patterns in composition and distribution. Great Barrier Reef Marine Park Authority.</w:t>
      </w:r>
    </w:p>
    <w:p w14:paraId="0DD1CECF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DiCaprio, L., Müller, R.D., Gurnis, M., 2010. A dynamic process for drowning carbonate reefs on the northeastern Australian margin. Geology 38, 11-14.</w:t>
      </w:r>
    </w:p>
    <w:p w14:paraId="4DF42D7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Dunbar, G.B., Dickens, G.R., Carter, R.M., 2000. Sediment flux across the Great Barrier Reef Shelf to the Queensland Trough over the last 300 ky. Sedimentary Geology 133, 49-92.</w:t>
      </w:r>
    </w:p>
    <w:p w14:paraId="29CD6472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Eyre, B., 1998. Transport, retention and transformation of material in Australian estuaries. Estuaries 21, 540-551.</w:t>
      </w:r>
    </w:p>
    <w:p w14:paraId="3D895CD9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Felis, T., McGregor, H.V., Linsley, B.K., Tudhope, A.W., Gagan, M.K., Suzuki, A., Inoue, M., Thomas, A.L., Esat, T.M., Thompson, W.G., Tiwari, M., Potts, D.C., Mudelsee, M., Yokoyama, Y., Webster, J.M., 2014. Intensification of the meridional temperature gradient in the Great Barrier Reef following the Last Glacial Maximum. Nature Communications 5, 1-7.</w:t>
      </w:r>
    </w:p>
    <w:p w14:paraId="537B5FFF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Fielding, C.R., Trueman, J.D., Dickens, G.R., Page, M., 2003. Anatomy of the buried Burdekin River channel across the Great Barrier Reef shelf: how does a major river operate on a tropical mixed siliciclastic/carbonate margin during sea level lowstand? Sedimentary Geology 157, 291-301.</w:t>
      </w:r>
    </w:p>
    <w:p w14:paraId="206CA050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Francis, J.M., Dunbar, G.B., Dickens, G.R., Sutherland, I.A., Droxler, A.W., 2007. Siliciclastic sediment across the north queensland margin (Australia): A Holocene perspective on reciprocal versus coeval deposition in tropical mixed siliciclastic-carbonate systems. Journal of Sedimentary Research 77, 572-586.</w:t>
      </w:r>
    </w:p>
    <w:p w14:paraId="06985765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Furnas, M., 2003. Catchments and Corals: Terrestrial Runoff to the Great Barrier Reef. Australian Institute of Marine Science &amp; CRC Reef Research Centre.</w:t>
      </w:r>
    </w:p>
    <w:p w14:paraId="0ECA52CE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Gischler, E., Droxler, A., Thomas, A., Webster, J.M., Yokoyama, Y., Schoene, B., 2013. Microfacies and diagenesis of older Pleistocene (pre-last glacial maximum) reef deposits, Great Barrier Reef, Australia (IODP Expedition 325): A quantitative approach. Sedimentology 60, 1432-1466.</w:t>
      </w:r>
    </w:p>
    <w:p w14:paraId="19FD663F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Grindrod, J., Moss, P., Van der Kaars, S., 1999. Late Quaternary cycles of mangrove development and decline on the north Australian continental shelf. Journal of Quaternary Science 14, 465-470.</w:t>
      </w:r>
    </w:p>
    <w:p w14:paraId="47CAE4D4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Harper, B.B., Puga-Bernabéu, Á., Droxler, A.W., Webster, J.M., Gischler, E., Tiwari, M., Lado-Insua, T., Thomas, A.L., Morgan, S., Jovane, L., Röhl, U., 2015. Mixed Carbonate–Siliciclastic Sedimentation Along the Great Barrier Reef Upper Slope: A Challenge To the Reciprocal Sedimentation Model. Journal of Sedimentary Research 85, 1019-1036.</w:t>
      </w:r>
    </w:p>
    <w:p w14:paraId="0F85AB03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Harris, P.T., Bridge, T.C., Beaman, R.J., Webster, J.M., Nichol, S.L., Brooke, B.P., 2012. Submerged banks in the Great Barrier Reef, Australia, greatly increase available coral reef habitat. ICES Journal of Marine Science 70, 284-293.</w:t>
      </w:r>
    </w:p>
    <w:p w14:paraId="560A857E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Harris, P.T., Davies, P.J., Marshall, J.F., 1990. Late Quaternary sedimentation on the Great Barrier Reef continental shelf and slope east of Townsville, Australia. Marine Geology 94, 55-</w:t>
      </w:r>
      <w:r w:rsidRPr="00010E9D">
        <w:rPr>
          <w:noProof/>
        </w:rPr>
        <w:lastRenderedPageBreak/>
        <w:t>77.</w:t>
      </w:r>
    </w:p>
    <w:p w14:paraId="53F370E7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Harris, P.T., Heap, A., Passlow, V., Hughes, M., Daniell, J., Hemer, M., Anderson, O., 2005. Tidally incised valleys on tropical carbonate shelves: An example from the northern Great Barrier Reef, Australia. Marine Geology 220, 181-204.</w:t>
      </w:r>
    </w:p>
    <w:p w14:paraId="2B346359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Harris, P.T., Heap, A.D., 2009. Cyclone-induced net sediment transport pathway on the continental shelf of tropical Australia inferred from reef talus deposits. Continental Shelf Research 29, 2011-2019.</w:t>
      </w:r>
    </w:p>
    <w:p w14:paraId="08804F15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Harrison, C.G.A., Miskell, K.J., Brass, G.W., Saltzman, E.S., Sloan, J.L., 1983. Continental hypsography. Tectonics 2, 357-377.</w:t>
      </w:r>
    </w:p>
    <w:p w14:paraId="1F0AF74D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Heap, A.D., Dickens, G.R., Stewart, L.K., Woolfe, K.J., 2002. Holocene storage of siliciclastic sediment around islands on the middle shelf of the Great Barrier Reef Platform, north-east Australia. Sedimentology 49, 603-621.</w:t>
      </w:r>
    </w:p>
    <w:p w14:paraId="520FEA7A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Heap, A.D., Harris, P.T., Fountain, L., 2009. Neritic carbonate for six submerged coral reefs from northern Australia: Implications for Holocene global carbon dioxide. Palaeogeography Palaeoclimatology Palaeoecology 283, 77-90.</w:t>
      </w:r>
    </w:p>
    <w:p w14:paraId="2E348225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Heap, A.D., Larcombe, P., Woolfe, K.J., 1999. Storm-dominated sedimentation in a protected basin fringed by coral reefs, Nora Inlet, Whitsunday Islands, Great Barrier Reef, Australia. Australian Journal of Earth Sciences 46, 443-451.</w:t>
      </w:r>
    </w:p>
    <w:p w14:paraId="7E7F570D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Hinestrosa, G., Webster, J.M., Beaman, R.J., 2016. Postglacial sediment deposition along a mixed carbonate-siliciclastic margin: New constraints from the drowned shelf-edge reefs of the Great Barrier Reef Australia. Palaeogeography, Palaeoclimatology, Palaeoecology 446, 168-185.</w:t>
      </w:r>
    </w:p>
    <w:p w14:paraId="5FF40503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Hinestrosa, G., Webster, J.M., Beaman, R.J., Anderson, L.M., 2014. Seismic stratigraphy and development of the shelf-edge reefs of the Great Barrier Reef Australia. Marine Geology 353, 1-20.</w:t>
      </w:r>
    </w:p>
    <w:p w14:paraId="0ADA66BE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Hopley, D., 2006. Coral reef growth on the shelf margin of the Great Barrier Reef with special reference to the Pompey Complex. Journal of Coastal Research 22, 150-174.</w:t>
      </w:r>
    </w:p>
    <w:p w14:paraId="70DE23C2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Hopley, D., Smithers, S.G., Parnell, K., 2007. The geomorphology of the Great Barrier Reef, First edition ed. Cambridge University Press.</w:t>
      </w:r>
    </w:p>
    <w:p w14:paraId="480EDAA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Humblet, M., Webster, J.M., 2017. Coral community changes in the Great Barrier Reef in response to major environmental changes over glacial-interglacial timescales. Palaeogeography, Palaeoclimatology, Palaeoecology 472, 216 - 235.</w:t>
      </w:r>
    </w:p>
    <w:p w14:paraId="2C1CCD7A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Johnson, D.P., Searle, D.E., 1984. Post-glacial seismic stratigraphy, Central Great Barrier Reef, Australia. Sedimentology 31, 335-352.</w:t>
      </w:r>
    </w:p>
    <w:p w14:paraId="6DC8E10A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Johnson, D.P., Searle, D.E., Hopley, D., 1982. Positive relief over buried post-glacial channels, Great Barrier Reef province, Australia. Marine Geology 46, 149-159.</w:t>
      </w:r>
    </w:p>
    <w:p w14:paraId="3850EC16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King, B., Wolanski, E., 1996. Tidal current variability in the Central Great Barrier Reef. Journal of Marine Systems 9, 187-202.</w:t>
      </w:r>
    </w:p>
    <w:p w14:paraId="444F06DC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Kleypas, J.A., 1996. Coral reef development under naturally turbid conditions: fringing reefs near Broad Sound, Australia. Coral Reefs 15, 153-167.</w:t>
      </w:r>
    </w:p>
    <w:p w14:paraId="3AD31313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lastRenderedPageBreak/>
        <w:t>Lambeck, A., Woolfe, K.J., 2000. Composition and textural variability along the 10m isobath, Great Barrier Reef: evidence for pervasive northward sediment transport. Australian Journal of Earth Sciences 47, 327-335.</w:t>
      </w:r>
    </w:p>
    <w:p w14:paraId="5E8E6507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Lambeck, K., Chappell, J., 2001. Sea level change through the last glacial cycle. Science 292, 679-686.</w:t>
      </w:r>
    </w:p>
    <w:p w14:paraId="3CE32BA6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Lambeck, K., Nakada, M., 1990. Late Pleistocene and Holocene sea-level change along the Australian coast. Palaeogeography, Palaeoclimatology, Palaeoecology 89, 143-176.</w:t>
      </w:r>
    </w:p>
    <w:p w14:paraId="79DAA672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Lambeck, K., Rouby, H., Purcell, A., Sun, Y., Sambridge, M., 2014. Sea level and global ice volumes from the Last Glacial Maximum to the Holocene. Proceedings of the National Academy of Sciences 111, 15296-15303.</w:t>
      </w:r>
    </w:p>
    <w:p w14:paraId="37FD9146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Larcombe, P., Carter, R.M., 1998. Sequence architecture during the Holocene transgression: an example from the Great Barrier Reef shelf, Australia. Sedimentary Geology 117, 97-121.</w:t>
      </w:r>
    </w:p>
    <w:p w14:paraId="2FA5D115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Larcombe, P., Carter, R.M., 2004. Cyclone pumping, sediment partitioning and the development of the Great Barrier Reef shelf system: a review. Quaternary Science Reviews 23, 107-135.</w:t>
      </w:r>
    </w:p>
    <w:p w14:paraId="3C278F30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Larcombe, P., Woolfe, K.J., 1999. Terrigenous sediments as influences upon Holocene nearshore coral reefs, central Great Barrier Reef, Australia. Australian Journal of Earth Sciences 46, 141-154.</w:t>
      </w:r>
    </w:p>
    <w:p w14:paraId="0B47BF9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Lawrence, K.T., Herbert, T.D., 2005. Late Quaternary sea-surface temperatures in the western Coral Sea: implications for the growth of the Australian Great Barrier Reef. Geology 33, 677-680.</w:t>
      </w:r>
    </w:p>
    <w:p w14:paraId="1C238BD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Luick, J.L., Mason, L., Hardy, T., Furnas, M.J., 2007. Circulation in the Great Barrier Reef Lagoon using numerical tracers and in situ data. Continental Shelf Research 27, 757-778.</w:t>
      </w:r>
    </w:p>
    <w:p w14:paraId="4B9C883C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Mandelbrot, B.B., 1967. How long is the coast of Britain. Science 156, 636-638.</w:t>
      </w:r>
    </w:p>
    <w:p w14:paraId="33641622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Maxwell, W.G.H., 1968. Atlas of the Great Barrier Reef. Elsevier Pub. Co.</w:t>
      </w:r>
    </w:p>
    <w:p w14:paraId="3F223E76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Maxwell, W.H., Swinchatt, J.P., 1970. Great Barrier Reef: regional variation in a terrigenous-carbonate province. Geological Society of America Bulletin 81, 691-724.</w:t>
      </w:r>
    </w:p>
    <w:p w14:paraId="092C822C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Meade, R.H., 1982. Sources, sinks, and storage of river sediment in the Atlantic drainage of the United States. Journal of Geology 90, 235-252.</w:t>
      </w:r>
    </w:p>
    <w:p w14:paraId="5DA1A0D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Miall, A.D., 1991. Stratigraphic sequences and their chronostratigraphic correlation. Journal of Sedimentary Research 61, 497-505.</w:t>
      </w:r>
    </w:p>
    <w:p w14:paraId="18EA44A3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Mitchum, R.M., Vail, P.R., Todd, R.G., 1976. Regional seismic interpretation using sequences and eustatic cycles. AAPG Bulletin-American Association of Petroleum Geologists 60, 699-699.</w:t>
      </w:r>
    </w:p>
    <w:p w14:paraId="7F62AD50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Montaggioni, L.F., 2005. History of Indo-Pacific coral reef systems since the last glaciation: development patterns and controlling factors. Earth-Science Reviews 71, 1-75.</w:t>
      </w:r>
    </w:p>
    <w:p w14:paraId="74B1442C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Moss, P.T., Dunbar, G.B., Thomas, Z., Turney, C., Kershaw, A.P., Jacobsen, G.E., 2017. A 60 000‐year record of environmental change for the Wet Tropics of north‐eastern Australia based on the ODP 820 marine core. Journal of Quaternary Science 32, 704-716.</w:t>
      </w:r>
    </w:p>
    <w:p w14:paraId="74058244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lastRenderedPageBreak/>
        <w:t>Moss, P.T., Kershaw, A.P., Grindrod, J., 2005. Pollen transport and deposition in riverine and marine environments within the humid tropics of northeastern Australia. Review of Palaeobotany and Palynology 134, 55-69.</w:t>
      </w:r>
    </w:p>
    <w:p w14:paraId="07EFBBBA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Moss, P.T., Kershaw, P.A., 2000. The last glacial cycle from the humid tropics of northeastern Australia: comparison of a terrestrial and a marine record. Palaeogeography, Palaeoclimatology, Palaeoecology 155, 155-176.</w:t>
      </w:r>
    </w:p>
    <w:p w14:paraId="12660C78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Mount, J.F., 1984. Mixing of siliciclastic and carbonate sediments in shallow shelf environments. Geology 12, 432-435.</w:t>
      </w:r>
    </w:p>
    <w:p w14:paraId="3EF4112E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Mulvaney, D.J., 1975. Prehistory of Australia. Penguin Books, Ringwood, Victoria and Harmondsworth, England.</w:t>
      </w:r>
    </w:p>
    <w:p w14:paraId="6A0C8E52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Mulvaney, D.J., Kamminga, J., Mulvaney, D.J., 1999. The prehistory of Australia. Smithsonian Institution Press Washington, DC.</w:t>
      </w:r>
    </w:p>
    <w:p w14:paraId="34F83613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Neumann, A.C., Macintyre, I.G., 1985. Reef Response of Sea Level Rise: Keep-Up, Catch-Up, or Give-up, in: Gabrie, C., Toffart, J.L., Salvat, B. (Eds.), Fifth International Coral Reef Congress Volume 3, pp. 105-110.</w:t>
      </w:r>
    </w:p>
    <w:p w14:paraId="663CECD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Nunn, P.D., Reid, N.J., 2016. Aboriginal Memories of Inundation of the Australian Coast Dating from More than 7000 Years Ago. Australian Geographer 47, 11-47.</w:t>
      </w:r>
    </w:p>
    <w:p w14:paraId="5A7BB04C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Page, M.C., Dickens, G.R., 2005. Sediment fluxes to Marion Plateau (southern Great Barrier Reef province) over the last 130 ky: New constraints on ‘transgressive-shedding’ off northeastern Australia. Marine Geology 219, 27-45.</w:t>
      </w:r>
    </w:p>
    <w:p w14:paraId="1A99B5C4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Patterson, W., Walter, L.M., 1994. Depletion of 13C in seawater SC02 on modern carbonate platforms: Significance for the carbon isotopic record of carbonates. Geology 22, 885-888.</w:t>
      </w:r>
    </w:p>
    <w:p w14:paraId="4E85F66C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Peerdeman, F.M., Davies, P.J., Chivas, A., 1993. Pleistocene sea-level and climate change along the margin of northeast Australia, Proceedings Ocean Drilling Program 133, Scientific Results.</w:t>
      </w:r>
    </w:p>
    <w:p w14:paraId="1437945D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Petherick, L., Bostock, H., Cohen, T.J., Fitzsimmons, K., Tibby, J., Fletcher, M.-S., Moss, P., Reeves, J., Mooney, S., Barrows, T., 2013. Climatic records over the past 30 ka from temperate Australia–a synthesis from the Oz-INTIMATE workgroup. Quaternary Science Reviews 74, 58-77.</w:t>
      </w:r>
    </w:p>
    <w:p w14:paraId="3F60FE88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Porter-Smith, R., Lyne, V.D., Kloser, R.J., Lucieer, V.L., 2012. Catchment-based classification of Australia's continental slope canyons. Marine Geology 303-306, 183-192.</w:t>
      </w:r>
    </w:p>
    <w:p w14:paraId="056EE3E6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Porter-Smith, R., McKinlay, J., 2012. Mesoscale coastal complexity and its relationship to structure and forcing from marine processes. Marine Geology 323-325, 1-13.</w:t>
      </w:r>
    </w:p>
    <w:p w14:paraId="7DFFBFD4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Puga-Bernabéu, Á., Webster, J.M., Beaman, R.J., Guilbaud, V., 2011. Morphology and controls on the evolution of a mixed carbonate–siliciclastic submarine canyon system, Great Barrier Reef margin, north-eastern Australia. Marine Geology 289, 100-116.</w:t>
      </w:r>
    </w:p>
    <w:p w14:paraId="6F265B00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Puga-Bernabéu, Á., Webster, J.M., Beaman, R.J., Guilbaud, V., 2013. Variation in canyon morphology on the Great Barrier Reef margin, north-eastern Australia: the influence of slope and barrier reefs. Geomorphology 191, 35-50.</w:t>
      </w:r>
    </w:p>
    <w:p w14:paraId="56375EEE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 xml:space="preserve">Puga-Bernabéu, Á., Webster, J.M., Beaman, R.J., Reimer, P.J., Renema, W., 2014. Filling the gap: A 60 ky record of mixed carbonate-siliciclastic turbidite deposition from the Great Barrier </w:t>
      </w:r>
      <w:r w:rsidRPr="00010E9D">
        <w:rPr>
          <w:noProof/>
        </w:rPr>
        <w:lastRenderedPageBreak/>
        <w:t>Reef. Marine and Petroleum Geology 50, 40-50.</w:t>
      </w:r>
    </w:p>
    <w:p w14:paraId="34D43F2F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Rees, S.A., Opdyke, B.N., Wilson, P.A., Henstock, T.J., 2007. Significance of Halimeda bioherms to the global carbonate budget based on a geological sediment budget for the Northern Great Barrier Reef, Australia. Coral Reefs 26, 177-188.</w:t>
      </w:r>
    </w:p>
    <w:p w14:paraId="6D6D46C5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Reeves, J.M., Bostock, H.C., Ayliffe, L.K., Barrows, T.T., De Deckker, P., Devriendt, L.S., Dunbar, G.B., Drysdale, R.N., Fitzsimmons, K.E., Gagan, M.K., 2013. Palaeoenvironmental change in tropical Australasia over the last 30,000 years -a synthesis by the OZ-INTIMATE group. Quaternary Science Reviews 74, 97-114.</w:t>
      </w:r>
    </w:p>
    <w:p w14:paraId="2F462C39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Renema, W., Beaman, R.J., Webster, J.M., 2013. Mixing of relict and modern tests of Larger Benthic Foraminifera on the Great Barrier Reef shelf margin. Marine Micropaleontology 101, 68-75.</w:t>
      </w:r>
    </w:p>
    <w:p w14:paraId="5D5F8308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Ridgway, K.R., Dunn, J.R., 2003. Mesoscale structure of the mean East Australian Current System and its relationship with topography. Progress in Oceanography 56, 189-222.</w:t>
      </w:r>
    </w:p>
    <w:p w14:paraId="5141ACE5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Ryan, D.A., Bostock, H.C., Brooke, B.P., Marshall, J.F., 2007. Bathymetric expression of the Fitzroy River palaeochannel, northeast Australia: Response of a major river to sea-level change on a semi-rimmed, mixed siliciclastic-carbonate shelf. Sedimentary Geology 201, 196-211.</w:t>
      </w:r>
    </w:p>
    <w:p w14:paraId="1652DB47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Scoffin, T.P., Tudhope, A.W., 1985. Sedimentary environments of the central region of the Great Barrier Reef of Australia. Coral Reefs 4, 81-93.</w:t>
      </w:r>
    </w:p>
    <w:p w14:paraId="1D407771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Searle, D.E., Harvey, N., 1982. Interpretation of inter-reefal seismic data - A case-study from Michaelmas reef, Australia. Marine Geology 46, M9-M16.</w:t>
      </w:r>
    </w:p>
    <w:p w14:paraId="35AE0718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Tachikawa, K., Vidal, L., Sonzogni, C., Bard, E., 2009. Glacial/interglacial sea surface temperature changes in the Southwest Pacific ocean over the past 360 ka. Quaternary Science Reviews 28, 1160-1170.</w:t>
      </w:r>
    </w:p>
    <w:p w14:paraId="78654DB3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Troedson, A.L., Davies, P.J., 2001. Contrasting facies patterns in subtropical and temperate continental slope sediments: inferences from east Australian late Quaternary records. Marine Geology 172, 265-285.</w:t>
      </w:r>
    </w:p>
    <w:p w14:paraId="2A61DB68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Ulm, S., 2011. Coastal foragers on southern shores: Marine resource use in northeast Australia since the late Pleistocene, Trekking the Shore. Springer, pp. 441-461.</w:t>
      </w:r>
    </w:p>
    <w:p w14:paraId="75A4EFAD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Uthicke, S., Nobes, K., 2008. Benthic Foraminifera as ecological indicators for water quality on the Great Barrier Reef. Estuarine Coastal and Shelf Science 78, 763-773.</w:t>
      </w:r>
    </w:p>
    <w:p w14:paraId="32BB2B66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Vail, P.R., Mitchum, R.M., Thompson, S., 1977. Seismic stratigraphy and global changes of sea level, Part 4: Global cycles of relative change of sea level. AAPG American Association of Petroleum Geologists, Memoir 26, 83 97.</w:t>
      </w:r>
    </w:p>
    <w:p w14:paraId="3A695CE4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Van Heijst, M.W.I.M., Postma, G., 2001. Fluvial response to sea-level changes: a quantitative analogue, experimental approach. Basin Research 13, 269-292.</w:t>
      </w:r>
    </w:p>
    <w:p w14:paraId="18C51738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Van Wagoner, J.C., Posamentier, H.W., Mitchum, R.M., Vail, P.R., Sarg, J.F., Loutit, T.S., Hardenbol, J., 1988. An overview of sequence stratigraphy and key definitions, in: Wilgus, C.K., Hastings, B.S., Kendall, C.G.S.C., Posamentier, H.W., Ross, C.A., Van Wagoner, J.C. (Eds.), Sea Level Changes -An Integrated Approach.</w:t>
      </w:r>
    </w:p>
    <w:p w14:paraId="6A36999F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lastRenderedPageBreak/>
        <w:t>Webster, J.M., Braga, J.C., Humblet, M., Potts, D.C., Iryu, Y., Yokoyama, Y., Fujita, K., Bourillot, R., Esat, T.M., Fallon, S., 2018. Response of the Great Barrier Reef to sea-level and environmental changes over the past 30,000 years. Nature Geoscience, 1.</w:t>
      </w:r>
    </w:p>
    <w:p w14:paraId="0884F010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Webster, J.M., Davies, P.J., 2003. Coral variation in two deep drill cores: significance for the Pleistocene development of the Great Barrier Reef. Sedimentary Geology 159, 61-80.</w:t>
      </w:r>
    </w:p>
    <w:p w14:paraId="1208B441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Webster, J.M., Yokoyama, Y., Cotterill, C., Scientists, E., 2011. Proceedings of the Integrated Ocean Drilling Program, Expedition 325: Great Barrier Reef Environmental Changes.</w:t>
      </w:r>
    </w:p>
    <w:p w14:paraId="5086DCCE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Williams, A.N., Ulm, S., Sapienza, T., Lewis, S., Turney, C.S.M., 2018. Sea-level change and demography during the last glacial termination and early Holocene across the Australian continent. Quaternary Science Reviews 182, 144-154.</w:t>
      </w:r>
    </w:p>
    <w:p w14:paraId="692B0A0A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Wolanski, E., 1992. Hydrodynamics of mangrove swamps and their coastal waters. Hydrobiologia 247, 141-161.</w:t>
      </w:r>
    </w:p>
    <w:p w14:paraId="4384AD6F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Wolanski, E., 1994. Physical oceanographic processes of the Great Barrier Reef. CRC Press Inc., London.</w:t>
      </w:r>
    </w:p>
    <w:p w14:paraId="5C589D7C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Wolanski, E., Drew, E., Abel, K.M., Obrien, J., 1988. Tidal jets, nutrient upwelling and their influence in the productivity of the alga Halimeda in the Ribbon reefs, Great Barrier Reef. Estuarine Coastal and Shelf Science 26, 169-201.</w:t>
      </w:r>
    </w:p>
    <w:p w14:paraId="602E75F3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Wolanski, E., Spagnol, S., 2000. Pollution by mud of Great Barrier Reef coastal waters. Journal of Coastal Research, 1151-1156.</w:t>
      </w:r>
    </w:p>
    <w:p w14:paraId="6BE653A8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Woodroffe, C.D., Webster, J.M., 2014. Coral reefs and sea-level change. Marine Geology 352, 248-267.</w:t>
      </w:r>
    </w:p>
    <w:p w14:paraId="56F74005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Woolfe, K.J., Larcombe, P., 1998. Terrigenous sediment accumulation as a regional control on the distribution of reef carbonates. Special Publication of the International Association of Sedimentologists 25, 295-310.</w:t>
      </w:r>
    </w:p>
    <w:p w14:paraId="6BFFD10B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Woolfe, K.J., Larcombe, P., Naish, T., Purdon, R.G., 1998a. Lowstand rivers need not incise the shelf: An example from the Great Barrier Reef, Australia, with implications for sequence stratigraphic models. Geology 26, 75-78.</w:t>
      </w:r>
    </w:p>
    <w:p w14:paraId="321F3E12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Woolfe, K.J., Larcombe, P., Orpin, A.R., Purdon, R.G., Michaelsen, P., McIntyre, C.M., Amjad, N., 1998b. Controls upon inner-shelf sedimentation, Cape York Peninsula, in the region of 12 degrees S. Australian Journal of Earth Sciences 45, 611-621.</w:t>
      </w:r>
    </w:p>
    <w:p w14:paraId="1B13AF8C" w14:textId="77777777" w:rsidR="00010E9D" w:rsidRPr="00010E9D" w:rsidRDefault="00010E9D" w:rsidP="00010E9D">
      <w:pPr>
        <w:pStyle w:val="EndNoteBibliography"/>
        <w:spacing w:after="240"/>
        <w:rPr>
          <w:noProof/>
        </w:rPr>
      </w:pPr>
      <w:r w:rsidRPr="00010E9D">
        <w:rPr>
          <w:noProof/>
        </w:rPr>
        <w:t>Yokoyama, Y., Esat, T.M., Thompson, W.G., Thomas, A.L., Webster, J.M., Miyairi, Y., Sawada, C., Aze, T., Matsuzaki, H., Okuno, J.i., 2018. Rapid glaciation and a two-step sea level plunge into the Last Glacial Maximum. Nature 559, 603.</w:t>
      </w:r>
    </w:p>
    <w:p w14:paraId="14FDBEE5" w14:textId="77777777" w:rsidR="00010E9D" w:rsidRPr="00010E9D" w:rsidRDefault="00010E9D" w:rsidP="00010E9D">
      <w:pPr>
        <w:pStyle w:val="EndNoteBibliography"/>
        <w:rPr>
          <w:noProof/>
        </w:rPr>
      </w:pPr>
      <w:r w:rsidRPr="00010E9D">
        <w:rPr>
          <w:noProof/>
        </w:rPr>
        <w:t>Yokoyama, Y., Purcell, A., Marshall, J.F., Lambeck, K., 2006. Sea-level during the early deglaciation period in the Great Barrier Reef, Australia. Global and Planetary Change 53, 147-153.</w:t>
      </w:r>
    </w:p>
    <w:p w14:paraId="20965B3C" w14:textId="54F34DD5" w:rsidR="00555B36" w:rsidRDefault="00F72B01">
      <w:pPr>
        <w:spacing w:before="180" w:after="180" w:line="480" w:lineRule="auto"/>
      </w:pPr>
      <w:r w:rsidRPr="00F92245">
        <w:fldChar w:fldCharType="end"/>
      </w:r>
    </w:p>
    <w:p w14:paraId="78770A4C" w14:textId="77777777" w:rsidR="00555B36" w:rsidRDefault="00555B36">
      <w:r>
        <w:br w:type="page"/>
      </w:r>
    </w:p>
    <w:p w14:paraId="09D2F8DA" w14:textId="77777777" w:rsidR="00555B36" w:rsidRPr="00F92245" w:rsidRDefault="00555B36" w:rsidP="009D699C">
      <w:pPr>
        <w:pStyle w:val="Heading1"/>
        <w:numPr>
          <w:ilvl w:val="0"/>
          <w:numId w:val="9"/>
        </w:numPr>
        <w:spacing w:line="480" w:lineRule="auto"/>
      </w:pPr>
      <w:r>
        <w:lastRenderedPageBreak/>
        <w:t>Project data</w:t>
      </w:r>
    </w:p>
    <w:p w14:paraId="7DA184C1" w14:textId="77777777" w:rsidR="00555B36" w:rsidRDefault="00555B36" w:rsidP="00555B36">
      <w:pPr>
        <w:spacing w:before="180" w:after="180" w:line="480" w:lineRule="auto"/>
      </w:pPr>
      <w:r>
        <w:t>Data provided with this paper</w:t>
      </w:r>
      <w:r w:rsidRPr="00F92245">
        <w:t>:</w:t>
      </w:r>
    </w:p>
    <w:p w14:paraId="386EDDD8" w14:textId="48B5E2A7" w:rsidR="00555B36" w:rsidRDefault="00555B36" w:rsidP="00555B36">
      <w:pPr>
        <w:pStyle w:val="ListParagraph"/>
        <w:numPr>
          <w:ilvl w:val="0"/>
          <w:numId w:val="5"/>
        </w:numPr>
        <w:spacing w:line="480" w:lineRule="auto"/>
      </w:pPr>
      <w:r>
        <w:t>Spreadsheet with values for marine flood</w:t>
      </w:r>
      <w:ins w:id="1548" w:author="Gus Hinestrosa" w:date="2018-09-08T18:17:00Z">
        <w:r w:rsidR="0016614A">
          <w:t>ed area, flood</w:t>
        </w:r>
      </w:ins>
      <w:ins w:id="1549" w:author="Gus Hinestrosa" w:date="2018-09-18T14:03:00Z">
        <w:r w:rsidR="00AF72F5">
          <w:t>ing magnitude, flooding rate</w:t>
        </w:r>
      </w:ins>
      <w:ins w:id="1550" w:author="Gus Hinestrosa" w:date="2018-09-08T18:17:00Z">
        <w:r w:rsidR="0016614A">
          <w:t xml:space="preserve"> </w:t>
        </w:r>
      </w:ins>
      <w:del w:id="1551" w:author="Gus Hinestrosa" w:date="2018-09-08T18:17:00Z">
        <w:r w:rsidDel="0016614A">
          <w:delText xml:space="preserve">ing cover, flooding rate </w:delText>
        </w:r>
      </w:del>
      <w:r>
        <w:t xml:space="preserve">and coastline length, for each sea-level </w:t>
      </w:r>
      <w:del w:id="1552" w:author="Gus Hinestrosa" w:date="2018-09-14T14:04:00Z">
        <w:r w:rsidDel="005F162B">
          <w:delText xml:space="preserve">step </w:delText>
        </w:r>
      </w:del>
      <w:ins w:id="1553" w:author="Gus Hinestrosa" w:date="2018-09-14T14:04:00Z">
        <w:r w:rsidR="005F162B">
          <w:t xml:space="preserve">increment </w:t>
        </w:r>
      </w:ins>
      <w:r>
        <w:t>and latitudinal zone (</w:t>
      </w:r>
      <w:r w:rsidRPr="001E6996">
        <w:rPr>
          <w:i/>
        </w:rPr>
        <w:t>GBR_flooding_summary_35_latitudinal_zones.xlsx</w:t>
      </w:r>
      <w:r>
        <w:t xml:space="preserve">) </w:t>
      </w:r>
    </w:p>
    <w:p w14:paraId="10417985" w14:textId="2D3415B4" w:rsidR="00555B36" w:rsidRDefault="00555B36" w:rsidP="00555B36">
      <w:pPr>
        <w:pStyle w:val="ListParagraph"/>
        <w:numPr>
          <w:ilvl w:val="0"/>
          <w:numId w:val="5"/>
        </w:numPr>
        <w:spacing w:line="480" w:lineRule="auto"/>
      </w:pPr>
      <w:r>
        <w:t>Spreadsheet with values for marine flood</w:t>
      </w:r>
      <w:ins w:id="1554" w:author="Gus Hinestrosa" w:date="2018-09-08T18:17:00Z">
        <w:r w:rsidR="0016614A">
          <w:t xml:space="preserve">ed area, </w:t>
        </w:r>
      </w:ins>
      <w:ins w:id="1555" w:author="Gus Hinestrosa" w:date="2018-09-18T14:04:00Z">
        <w:r w:rsidR="00AF72F5">
          <w:t>flooding magnitude, flooding rate</w:t>
        </w:r>
      </w:ins>
      <w:del w:id="1556" w:author="Gus Hinestrosa" w:date="2018-09-08T18:17:00Z">
        <w:r w:rsidDel="0016614A">
          <w:delText>ing cover</w:delText>
        </w:r>
      </w:del>
      <w:ins w:id="1557" w:author="Gus Hinestrosa" w:date="2018-09-18T14:04:00Z">
        <w:r w:rsidR="00AF72F5">
          <w:t xml:space="preserve"> </w:t>
        </w:r>
      </w:ins>
      <w:del w:id="1558" w:author="Gus Hinestrosa" w:date="2018-09-18T14:04:00Z">
        <w:r w:rsidDel="00AF72F5">
          <w:delText xml:space="preserve">, flooding rate </w:delText>
        </w:r>
      </w:del>
      <w:r>
        <w:t>and coastline length, for grouped by sub-region (</w:t>
      </w:r>
      <w:r w:rsidRPr="001E6996">
        <w:rPr>
          <w:i/>
        </w:rPr>
        <w:t>GBR_flooding_summary_by_sub-region.xlsx</w:t>
      </w:r>
      <w:r>
        <w:t>).</w:t>
      </w:r>
    </w:p>
    <w:p w14:paraId="3ADF92D2" w14:textId="4865CC95" w:rsidR="00555B36" w:rsidRPr="00F92245" w:rsidRDefault="00555B36" w:rsidP="00555B36">
      <w:pPr>
        <w:pStyle w:val="ListParagraph"/>
        <w:numPr>
          <w:ilvl w:val="0"/>
          <w:numId w:val="3"/>
        </w:numPr>
        <w:spacing w:before="180" w:after="180" w:line="480" w:lineRule="auto"/>
      </w:pPr>
      <w:r>
        <w:t xml:space="preserve">Text files with flooding values for the GBR shelf, using original bathymetric model as per </w:t>
      </w:r>
      <w:r w:rsidRPr="00F92245">
        <w:fldChar w:fldCharType="begin"/>
      </w:r>
      <w:r w:rsidR="009C20A9">
        <w:instrText xml:space="preserve"> ADDIN EN.CITE &lt;EndNote&gt;&lt;Cite AuthorYear="1"&gt;&lt;Author&gt;Beaman&lt;/Author&gt;&lt;Year&gt;2010&lt;/Year&gt;&lt;RecNum&gt;104&lt;/RecNum&gt;&lt;DisplayText&gt;Beaman (2010)&lt;/DisplayText&gt;&lt;record&gt;&lt;rec-number&gt;104&lt;/rec-number&gt;&lt;foreign-keys&gt;&lt;key app="EN" db-id="x5dasrs09vwsabepssyxweznptsx5t5avz9v" timestamp="0"&gt;104&lt;/key&gt;&lt;/foreign-keys&gt;&lt;ref-type name="Generic"&gt;13&lt;/ref-type&gt;&lt;contributors&gt;&lt;authors&gt;&lt;author&gt;Beaman, R. J.&lt;/author&gt;&lt;/authors&gt;&lt;/contributors&gt;&lt;titles&gt;&lt;title&gt;Project 3DGBR: A high-resolution depth model for the Great Barrier Reef and Coral Sea, Marine and Tropical Sciences Research Facility (MTSRF)&lt;/title&gt;&lt;secondary-title&gt;Project 2.5i.1a Final Report, MTSRF, pp. 13 plus Appendix 1&lt;/secondary-title&gt;&lt;/titles&gt;&lt;dates&gt;&lt;year&gt;2010&lt;/year&gt;&lt;/dates&gt;&lt;pub-location&gt;Cairns, Australia&lt;/pub-location&gt;&lt;urls&gt;&lt;/urls&gt;&lt;/record&gt;&lt;/Cite&gt;&lt;/EndNote&gt;</w:instrText>
      </w:r>
      <w:r w:rsidRPr="00F92245">
        <w:fldChar w:fldCharType="separate"/>
      </w:r>
      <w:r w:rsidRPr="00F92245">
        <w:rPr>
          <w:noProof/>
        </w:rPr>
        <w:t>Beaman (2010)</w:t>
      </w:r>
      <w:r w:rsidRPr="00F92245">
        <w:fldChar w:fldCharType="end"/>
      </w:r>
      <w:r>
        <w:t xml:space="preserve"> (</w:t>
      </w:r>
      <w:r w:rsidRPr="001E6996">
        <w:rPr>
          <w:i/>
        </w:rPr>
        <w:t>Flooded_area_GBR_dem_base-case.csv</w:t>
      </w:r>
      <w:r>
        <w:t>); and using a version of the model lowered by 10 m (</w:t>
      </w:r>
      <w:r w:rsidRPr="001E6996">
        <w:rPr>
          <w:i/>
        </w:rPr>
        <w:t>Flooded_area_GBR_dem_minus-10m.csv</w:t>
      </w:r>
      <w:r>
        <w:t>)</w:t>
      </w:r>
      <w:r w:rsidRPr="00F92245">
        <w:t>.</w:t>
      </w:r>
    </w:p>
    <w:p w14:paraId="2E106246" w14:textId="3460B674" w:rsidR="00555B36" w:rsidRDefault="00555B36" w:rsidP="00555B36">
      <w:pPr>
        <w:pStyle w:val="ListParagraph"/>
        <w:numPr>
          <w:ilvl w:val="0"/>
          <w:numId w:val="3"/>
        </w:numPr>
        <w:spacing w:before="180" w:after="180" w:line="480" w:lineRule="auto"/>
      </w:pPr>
      <w:r>
        <w:t>Spreadsheet with a</w:t>
      </w:r>
      <w:r w:rsidRPr="00F92245">
        <w:t xml:space="preserve">ge control for shelf-edge boreholes </w:t>
      </w:r>
      <w:r>
        <w:t xml:space="preserve">shown in </w:t>
      </w:r>
      <w:r w:rsidRPr="00F92245">
        <w:fldChar w:fldCharType="begin"/>
      </w:r>
      <w:r w:rsidRPr="00F92245">
        <w:instrText xml:space="preserve"> REF _Ref495230911 </w:instrText>
      </w:r>
      <w:r>
        <w:instrText xml:space="preserve"> \* MERGEFORMAT </w:instrText>
      </w:r>
      <w:r w:rsidRPr="00F92245">
        <w:fldChar w:fldCharType="separate"/>
      </w:r>
      <w:ins w:id="1559" w:author="Gus Hinestrosa" w:date="2018-09-15T20:34:00Z">
        <w:r w:rsidR="0025457B" w:rsidRPr="00F92245">
          <w:t xml:space="preserve">Figure </w:t>
        </w:r>
        <w:r w:rsidR="0025457B">
          <w:rPr>
            <w:noProof/>
          </w:rPr>
          <w:t>2</w:t>
        </w:r>
      </w:ins>
      <w:del w:id="1560" w:author="Gus Hinestrosa" w:date="2018-09-15T20:33:00Z">
        <w:r w:rsidRPr="00F92245" w:rsidDel="0025457B">
          <w:delText xml:space="preserve">Figure </w:delText>
        </w:r>
        <w:r w:rsidDel="0025457B">
          <w:rPr>
            <w:noProof/>
          </w:rPr>
          <w:delText>2</w:delText>
        </w:r>
      </w:del>
      <w:r w:rsidRPr="00F92245">
        <w:fldChar w:fldCharType="end"/>
      </w:r>
      <w:r>
        <w:t xml:space="preserve"> and some plots (</w:t>
      </w:r>
      <w:r w:rsidRPr="002A125E">
        <w:rPr>
          <w:i/>
        </w:rPr>
        <w:t>Age_control_cores_GR.xlsx</w:t>
      </w:r>
      <w:r>
        <w:t xml:space="preserve">). Data extracted from </w:t>
      </w:r>
      <w:r w:rsidRPr="00F92245">
        <w:fldChar w:fldCharType="begin"/>
      </w:r>
      <w:r w:rsidR="009C20A9">
        <w:instrText xml:space="preserve"> ADDIN EN.CITE &lt;EndNote&gt;&lt;Cite AuthorYear="1"&gt;&lt;Author&gt;Felis&lt;/Author&gt;&lt;Year&gt;2014&lt;/Year&gt;&lt;RecNum&gt;33&lt;/RecNum&gt;&lt;DisplayText&gt;Felis et al. (2014)&lt;/DisplayText&gt;&lt;record&gt;&lt;rec-number&gt;33&lt;/rec-number&gt;&lt;foreign-keys&gt;&lt;key app="EN" db-id="x5dasrs09vwsabepssyxweznptsx5t5avz9v" timestamp="0"&gt;33&lt;/key&gt;&lt;/foreign-keys&gt;&lt;ref-type name="Journal Article"&gt;17&lt;/ref-type&gt;&lt;contributors&gt;&lt;authors&gt;&lt;author&gt;Felis, Thomas&lt;/author&gt;&lt;author&gt;McGregor, H. V.&lt;/author&gt;&lt;author&gt;Linsley, Braddock K.&lt;/author&gt;&lt;author&gt;Tudhope, Alexander W.&lt;/author&gt;&lt;author&gt;Gagan, Michael K.&lt;/author&gt;&lt;author&gt;Suzuki, Atsushi&lt;/author&gt;&lt;author&gt;Inoue, Mayuri&lt;/author&gt;&lt;author&gt;Thomas, Alexander L.&lt;/author&gt;&lt;author&gt;Esat, Tezer M.&lt;/author&gt;&lt;author&gt;Thompson, William G.&lt;/author&gt;&lt;author&gt;Tiwari, Manish&lt;/author&gt;&lt;author&gt;Potts, Donald C.&lt;/author&gt;&lt;author&gt;Mudelsee, Manfred&lt;/author&gt;&lt;author&gt;Yokoyama, Yusuke&lt;/author&gt;&lt;author&gt;Webster, Jody M.&lt;/author&gt;&lt;/authors&gt;&lt;/contributors&gt;&lt;titles&gt;&lt;title&gt;Intensification of the meridional temperature gradient in the Great Barrier Reef following the Last Glacial Maximum&lt;/title&gt;&lt;secondary-title&gt;Nature Communications&lt;/secondary-title&gt;&lt;/titles&gt;&lt;pages&gt;1-7&lt;/pages&gt;&lt;volume&gt;5&lt;/volume&gt;&lt;number&gt;4102&lt;/number&gt;&lt;dates&gt;&lt;year&gt;2014&lt;/year&gt;&lt;/dates&gt;&lt;label&gt;Felis_2014&lt;/label&gt;&lt;urls&gt;&lt;/urls&gt;&lt;/record&gt;&lt;/Cite&gt;&lt;/EndNote&gt;</w:instrText>
      </w:r>
      <w:r w:rsidRPr="00F92245">
        <w:fldChar w:fldCharType="separate"/>
      </w:r>
      <w:r w:rsidRPr="00F92245">
        <w:rPr>
          <w:noProof/>
        </w:rPr>
        <w:t>Felis et al. (2014)</w:t>
      </w:r>
      <w:r w:rsidRPr="00F92245">
        <w:fldChar w:fldCharType="end"/>
      </w:r>
      <w:r w:rsidRPr="00F92245">
        <w:t xml:space="preserve"> and </w:t>
      </w:r>
      <w:r w:rsidRPr="00F92245">
        <w:fldChar w:fldCharType="begin"/>
      </w:r>
      <w:r w:rsidR="009C20A9">
        <w:instrText xml:space="preserve"> ADDIN EN.CITE &lt;EndNote&gt;&lt;Cite AuthorYear="1"&gt;&lt;Author&gt;Webster&lt;/Author&gt;&lt;Year&gt;2011&lt;/Year&gt;&lt;RecNum&gt;94&lt;/RecNum&gt;&lt;DisplayText&gt;Webster et al. (2011)&lt;/DisplayText&gt;&lt;record&gt;&lt;rec-number&gt;94&lt;/rec-number&gt;&lt;foreign-keys&gt;&lt;key app="EN" db-id="x5dasrs09vwsabepssyxweznptsx5t5avz9v" timestamp="0"&gt;94&lt;/key&gt;&lt;/foreign-keys&gt;&lt;ref-type name="Report"&gt;27&lt;/ref-type&gt;&lt;contributors&gt;&lt;authors&gt;&lt;author&gt;Webster, J. M.&lt;/author&gt;&lt;author&gt;Yokoyama, Y.&lt;/author&gt;&lt;author&gt;Cotterill, C.&lt;/author&gt;&lt;author&gt;Scientists, Expedition 325&lt;/author&gt;&lt;/authors&gt;&lt;/contributors&gt;&lt;titles&gt;&lt;title&gt;Proceedings of the Integrated Ocean Drilling Program, Expedition 325: Great Barrier Reef Environmental Changes&lt;/title&gt;&lt;/titles&gt;&lt;dates&gt;&lt;year&gt;2011&lt;/year&gt;&lt;/dates&gt;&lt;label&gt;Webster_2011&lt;/label&gt;&lt;work-type&gt;Report&lt;/work-type&gt;&lt;urls&gt;&lt;related-urls&gt;&lt;url&gt;http://publications.iodp.org/proceedings/325/&lt;/url&gt;&lt;/related-urls&gt;&lt;/urls&gt;&lt;/record&gt;&lt;/Cite&gt;&lt;/EndNote&gt;</w:instrText>
      </w:r>
      <w:r w:rsidRPr="00F92245">
        <w:fldChar w:fldCharType="separate"/>
      </w:r>
      <w:r w:rsidRPr="00F92245">
        <w:rPr>
          <w:noProof/>
        </w:rPr>
        <w:t>Webster et al. (2011)</w:t>
      </w:r>
      <w:r w:rsidRPr="00F92245">
        <w:fldChar w:fldCharType="end"/>
      </w:r>
      <w:r>
        <w:t xml:space="preserve"> and used t</w:t>
      </w:r>
      <w:r w:rsidR="00C61F5E">
        <w:t>o link the boreholes and Gamma r</w:t>
      </w:r>
      <w:r>
        <w:t>ay logs to the flooding curves.</w:t>
      </w:r>
    </w:p>
    <w:p w14:paraId="1CE5C8E6" w14:textId="77777777" w:rsidR="00555B36" w:rsidRDefault="00555B36">
      <w:pPr>
        <w:rPr>
          <w:rFonts w:ascii="Calibri" w:eastAsia="Calibri" w:hAnsi="Calibri" w:cs="Calibri"/>
          <w:b/>
          <w:color w:val="335B8A"/>
          <w:sz w:val="32"/>
          <w:szCs w:val="32"/>
        </w:rPr>
      </w:pPr>
      <w:r>
        <w:br w:type="page"/>
      </w:r>
    </w:p>
    <w:p w14:paraId="4596E50E" w14:textId="120C37AB" w:rsidR="00555B36" w:rsidRDefault="00555B36" w:rsidP="009D699C">
      <w:pPr>
        <w:pStyle w:val="Heading1"/>
        <w:numPr>
          <w:ilvl w:val="0"/>
          <w:numId w:val="9"/>
        </w:numPr>
        <w:spacing w:line="480" w:lineRule="auto"/>
      </w:pPr>
      <w:r>
        <w:lastRenderedPageBreak/>
        <w:t>Supplement</w:t>
      </w:r>
      <w:r w:rsidR="009D699C">
        <w:t>ary material</w:t>
      </w:r>
      <w:r>
        <w:t xml:space="preserve"> </w:t>
      </w:r>
    </w:p>
    <w:p w14:paraId="614B7598" w14:textId="6679E30D" w:rsidR="008A55D5" w:rsidRDefault="008A55D5" w:rsidP="008A55D5">
      <w:pPr>
        <w:pStyle w:val="ListParagraph"/>
        <w:keepNext/>
        <w:numPr>
          <w:ilvl w:val="0"/>
          <w:numId w:val="3"/>
        </w:numPr>
        <w:spacing w:before="180" w:after="180" w:line="480" w:lineRule="auto"/>
      </w:pPr>
      <w:r>
        <w:fldChar w:fldCharType="begin"/>
      </w:r>
      <w:r>
        <w:instrText xml:space="preserve"> REF _Ref508711166 \h </w:instrText>
      </w:r>
      <w:r>
        <w:fldChar w:fldCharType="separate"/>
      </w:r>
      <w:ins w:id="1561" w:author="Gus Hinestrosa" w:date="2018-09-15T20:34:00Z">
        <w:r w:rsidR="0025457B">
          <w:t xml:space="preserve">Supplement </w:t>
        </w:r>
        <w:r w:rsidR="0025457B">
          <w:rPr>
            <w:noProof/>
          </w:rPr>
          <w:t>2</w:t>
        </w:r>
      </w:ins>
      <w:del w:id="1562" w:author="Gus Hinestrosa" w:date="2018-09-15T20:33:00Z">
        <w:r w:rsidDel="0025457B">
          <w:delText xml:space="preserve">Supplement </w:delText>
        </w:r>
        <w:r w:rsidDel="0025457B">
          <w:rPr>
            <w:noProof/>
          </w:rPr>
          <w:delText>1</w:delText>
        </w:r>
      </w:del>
      <w:r>
        <w:fldChar w:fldCharType="end"/>
      </w:r>
      <w:r>
        <w:t>. Depositional summary t</w:t>
      </w:r>
      <w:r w:rsidR="00555B36">
        <w:t>able</w:t>
      </w:r>
      <w:r>
        <w:t>.</w:t>
      </w:r>
      <w:r w:rsidR="00555B36">
        <w:t xml:space="preserve"> </w:t>
      </w:r>
    </w:p>
    <w:tbl>
      <w:tblPr>
        <w:tblW w:w="6480" w:type="dxa"/>
        <w:tblLook w:val="04A0" w:firstRow="1" w:lastRow="0" w:firstColumn="1" w:lastColumn="0" w:noHBand="0" w:noVBand="1"/>
      </w:tblPr>
      <w:tblGrid>
        <w:gridCol w:w="506"/>
        <w:gridCol w:w="1202"/>
        <w:gridCol w:w="665"/>
        <w:gridCol w:w="403"/>
        <w:gridCol w:w="403"/>
        <w:gridCol w:w="403"/>
        <w:gridCol w:w="403"/>
        <w:gridCol w:w="403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  <w:gridCol w:w="404"/>
      </w:tblGrid>
      <w:tr w:rsidR="007C5F2F" w:rsidRPr="007C5F2F" w14:paraId="149BB95D" w14:textId="77777777" w:rsidTr="006012AD">
        <w:trPr>
          <w:trHeight w:val="555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4304D" w14:textId="77777777" w:rsidR="007C5F2F" w:rsidRPr="007C5F2F" w:rsidRDefault="007C5F2F" w:rsidP="007C5F2F">
            <w:pPr>
              <w:widowControl/>
              <w:spacing w:after="0"/>
              <w:rPr>
                <w:rFonts w:ascii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DDCE5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41CDA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C392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A9FFD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C9819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7CB86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BAEC49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76E15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6F2F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74F28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8939C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7A5020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0A46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8F056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E933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350B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6B85B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5C18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0D4DA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68C6B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43CA1EF0" w14:textId="77777777" w:rsidTr="006012AD">
        <w:trPr>
          <w:trHeight w:val="75"/>
        </w:trPr>
        <w:tc>
          <w:tcPr>
            <w:tcW w:w="10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22F3D6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bookmarkStart w:id="1563" w:name="RANGE!B3:V32"/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  <w:bookmarkEnd w:id="1563"/>
          </w:p>
        </w:tc>
        <w:tc>
          <w:tcPr>
            <w:tcW w:w="3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1246C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0F083E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C1787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DF6A2F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F98C9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3CFC7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96EB59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CF77F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3944BF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F3850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0489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E196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08B7C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B3E77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2BA43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05882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00479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78049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916A36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A43D21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5D8D0DBC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11B2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depositional event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AE3BEE" w14:textId="77777777" w:rsidR="006012AD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 xml:space="preserve">age </w:t>
            </w:r>
          </w:p>
          <w:p w14:paraId="0DE9A1C1" w14:textId="113DD508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(</w:t>
            </w:r>
            <w:proofErr w:type="spellStart"/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ka</w:t>
            </w:r>
            <w:proofErr w:type="spellEnd"/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 xml:space="preserve"> BP)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EF1F9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MAR</w:t>
            </w:r>
          </w:p>
        </w:tc>
        <w:tc>
          <w:tcPr>
            <w:tcW w:w="4560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9B995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relative flooding (%)</w:t>
            </w:r>
          </w:p>
        </w:tc>
        <w:tc>
          <w:tcPr>
            <w:tcW w:w="4560" w:type="dxa"/>
            <w:gridSpan w:val="6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5706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flooding rate (relative)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904AA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coastal complexity</w:t>
            </w:r>
          </w:p>
        </w:tc>
      </w:tr>
      <w:tr w:rsidR="007C5F2F" w:rsidRPr="007C5F2F" w14:paraId="246D56CD" w14:textId="77777777" w:rsidTr="006012AD">
        <w:trPr>
          <w:trHeight w:val="24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54C52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B690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98D9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DA5F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(relative)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8EBCC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entire GBR</w:t>
            </w:r>
          </w:p>
        </w:tc>
        <w:tc>
          <w:tcPr>
            <w:tcW w:w="22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ED84E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shelf-edge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112F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entire GBR</w:t>
            </w:r>
          </w:p>
        </w:tc>
        <w:tc>
          <w:tcPr>
            <w:tcW w:w="22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5B2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shelf-edge</w:t>
            </w:r>
          </w:p>
        </w:tc>
        <w:tc>
          <w:tcPr>
            <w:tcW w:w="2280" w:type="dxa"/>
            <w:gridSpan w:val="3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CF514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1"/>
                <w:szCs w:val="15"/>
                <w:lang w:val="en-GB" w:eastAsia="en-GB"/>
              </w:rPr>
              <w:t>(relative)</w:t>
            </w:r>
          </w:p>
        </w:tc>
      </w:tr>
      <w:tr w:rsidR="007C5F2F" w:rsidRPr="007C5F2F" w14:paraId="60BD7E1E" w14:textId="77777777" w:rsidTr="006012AD">
        <w:trPr>
          <w:trHeight w:val="30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A7B9B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8B45CA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0140B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1C2F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677EB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7561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0-30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19855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31–60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D55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Arial" w:eastAsia="Times New Roman" w:hAnsi="Arial" w:cs="Arial"/>
                <w:b/>
                <w:bCs/>
                <w:sz w:val="10"/>
                <w:szCs w:val="15"/>
                <w:lang w:val="en-GB" w:eastAsia="en-GB"/>
              </w:rPr>
              <w:t>&gt;</w:t>
            </w: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61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62922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0-30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8EE44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31–60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D82B0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Arial" w:eastAsia="Times New Roman" w:hAnsi="Arial" w:cs="Arial"/>
                <w:b/>
                <w:bCs/>
                <w:sz w:val="10"/>
                <w:szCs w:val="15"/>
                <w:lang w:val="en-GB" w:eastAsia="en-GB"/>
              </w:rPr>
              <w:t>&gt;</w:t>
            </w: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61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F828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28396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E0B5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75DE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F5E72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B2118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56FE4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low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66816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mid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8007F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sz w:val="10"/>
                <w:szCs w:val="15"/>
                <w:lang w:val="en-GB" w:eastAsia="en-GB"/>
              </w:rPr>
              <w:t>high</w:t>
            </w:r>
          </w:p>
        </w:tc>
      </w:tr>
      <w:tr w:rsidR="007C5F2F" w:rsidRPr="007C5F2F" w14:paraId="5C003905" w14:textId="77777777" w:rsidTr="006012AD">
        <w:trPr>
          <w:trHeight w:val="283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C2F5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b/>
                <w:bCs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D22D9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D0BF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320A4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235E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B3B3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B3A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2FAD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6DD86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3E0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87CB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F5801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40367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7574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432F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3F1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0762F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6C27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47370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17F0A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6EA1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7F8248B4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985088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 xml:space="preserve">shelf-edge </w:t>
            </w:r>
            <w:proofErr w:type="spellStart"/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mesophotic</w:t>
            </w:r>
            <w:proofErr w:type="spellEnd"/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 xml:space="preserve"> hiatus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563178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B4AE0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85D9F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0726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CAF3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E9FA8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3C5C4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C6D0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DF749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8B6E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D5A9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E842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450ED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5834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E830D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5DFC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878A8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A02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99489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5EC78C7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42C13A8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AEE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8–10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8A15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64C7B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B4FB9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C86E9A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BE361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22DA6F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6BE5D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5D503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10DAEFB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2A75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9F70AA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06A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EF2FC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7908497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8581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57503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ADA8E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7436362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3CC3C446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3C0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CA21B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7B145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C6FD7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F6346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45A83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531A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29964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76CAC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E1BD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8F08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0718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5167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77AF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35D65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6D65E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EB51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91E69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47505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E3247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FB3F9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498239E2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4D764A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condensed section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BFCBF3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0005A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6232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E035B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962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B486B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A1C2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B33B6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FBA84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28F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4D27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BDE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CDED7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1C1F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ED5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7E398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71806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56D3C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7E25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4453DC8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F361A1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52C6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pre 15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AB4B6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41B99DC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8E732A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288E726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C7B56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818E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B3004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2D41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C05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6CA5056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CD794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203B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24641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BF9E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8E5CA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385F8D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A83F7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6F57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6012AD" w14:paraId="75CC838D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3F0785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6D105E2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7F9843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A512D4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74309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1BF5F7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15BF0C7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5D4ED53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456E64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04CD85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5B74C6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9DD5FF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CB68E3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727BDDB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14F616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FC6C57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479126D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68CC99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021DC5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4B28C2F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</w:tr>
      <w:tr w:rsidR="007C5F2F" w:rsidRPr="007C5F2F" w14:paraId="3D46B003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DFB8CD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15EA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post 6.5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1B57E4E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15F58EB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871EF8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FF0C7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8D5BA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6E0251F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A0F360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98F83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B776D5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FAA52C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36BA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0712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15F2891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82049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F792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6BE798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47FF8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2220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2041813A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DB3C2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A0896E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C4F6D6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3E3A3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4C654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D7884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3D9F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1CDDC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74CBF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C2D20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0008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695F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C33FF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941C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DCD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22AA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F3F77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68AF6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1EA85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DC1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5FF4D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73651FB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0757BA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offshore flux initiation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D4341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C9CF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279F5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192B3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9BCFE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845C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E2B32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ED1A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BCE2C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53FB1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3F69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723B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31A2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DF68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C56B9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BE50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0BA3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C4A71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4C339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08120426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DCDB4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924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12–14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30509E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1359E8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7B3424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A77B7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9D17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75F7B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ACB23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63D010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D53B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617C2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6E4DAD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CD29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1876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811FB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2AA216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CFF3D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6BCA31E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E987F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6E8F5293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35CB1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E294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12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424221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7DFB83A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34F7A9B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37977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BBBA2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261A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4823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FE5B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09C910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44A1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BA6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424915C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4463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29648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4C43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98F5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18E3A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5CE23EC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45B26D40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5FBC07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D1E4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pre 20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5C404DE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29FA9B4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E2390E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57B3B9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AA273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F192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5650BD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85128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2568F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223898F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51B9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3D8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7E3E57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CE6C2C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AF6C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246A09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052CA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8F8A1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61A57CDA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160D9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4FFF4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BE4CB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51F9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4956D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9478E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EFBD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FB98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BE1F4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C2DB7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69EA3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4B7AE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B7B7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01EF0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3CD3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8D0F3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8E350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96462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0D5D5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C2CE6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7488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25C73352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395A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maximum siliciclastic flux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20FED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9B72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485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DC7EE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FE0A8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E70BB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B8BB6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F93AB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4DC34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9B4D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AB767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ECB5A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02B71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7CAB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DAD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DB26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B16DF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D442B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106A3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0A767ACA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088FE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84825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10–12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0388B7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EED80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68620C6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2DA7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B038AD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1B6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E275E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D2F77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1A6B649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FE098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188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BA1FA4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0C0F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9BF403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E68F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DD014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5DF5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7D53C4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2E4AC321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5148A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E4F5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3016C0D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73F15BE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D5EF48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D68EA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2C0A7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2C9B4B7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AB810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80DC9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C9BE69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EA4F9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4EFBAC1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4F71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618740C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CD314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8CEA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CD6A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1AD3936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B460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3ACE347F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52C8622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2823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7EEA7D3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04D20C1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926538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1E5F29F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DA1DA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18F7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3D9168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2A430F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3E69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4FD21C6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A98645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D93E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2EDC6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CA481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D3B762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D31EA4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F478C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CA814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2F9A8F65" w14:textId="77777777" w:rsidTr="006012AD">
        <w:trPr>
          <w:trHeight w:val="1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C0AC8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A68576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5AED56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4FE48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FF7C5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51F94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4492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06E70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B036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1DDE1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DE964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385E9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927CA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C622A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2B919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7E426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C6216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BC71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121F1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0803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8482C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3A4CA6F8" w14:textId="77777777" w:rsidTr="006012AD">
        <w:trPr>
          <w:trHeight w:val="30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7BF3E0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b/>
                <w:bCs/>
                <w:i/>
                <w:iCs/>
                <w:sz w:val="15"/>
                <w:szCs w:val="15"/>
                <w:lang w:val="en-GB" w:eastAsia="en-GB"/>
              </w:rPr>
              <w:t>maximum carbonate flux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47BE9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i/>
                <w:iCs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i/>
                <w:iCs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67045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1D550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F53602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9BBE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EA555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D962F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B7896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20350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9F0E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0AB69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0A90A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5BFE1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2F33E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9E83C9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69C5A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DCF514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6D2B6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2764A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37B0C3AC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AE4532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northern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1657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53BF031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61E74AC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012D571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72E52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E9E5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769CDD8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EC265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86BEF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C5956A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5E631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420B5C9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AF4E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78C20DA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934B7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2CEE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88300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A6B0A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0D35D5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</w:tr>
      <w:tr w:rsidR="007C5F2F" w:rsidRPr="007C5F2F" w14:paraId="7E6D5350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F7AFF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central GBR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567C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8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6BB8C8A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pct12" w:color="000000" w:fill="auto"/>
            <w:noWrap/>
            <w:vAlign w:val="center"/>
            <w:hideMark/>
          </w:tcPr>
          <w:p w14:paraId="2AF7C24F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7DE617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AE2E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FF15E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585B6C3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52E48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16D10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75D27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2B19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3153EC3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8AA5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2ACC3263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B5C4D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CA9B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17D46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000000" w:fill="808080"/>
            <w:noWrap/>
            <w:vAlign w:val="center"/>
            <w:hideMark/>
          </w:tcPr>
          <w:p w14:paraId="4B3B739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E465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08625D80" w14:textId="77777777" w:rsidTr="006012AD">
        <w:trPr>
          <w:trHeight w:val="260"/>
        </w:trPr>
        <w:tc>
          <w:tcPr>
            <w:tcW w:w="414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32230DA" w14:textId="77777777" w:rsidR="007C5F2F" w:rsidRPr="007C5F2F" w:rsidRDefault="007C5F2F" w:rsidP="007C5F2F">
            <w:pPr>
              <w:widowControl/>
              <w:spacing w:after="0"/>
              <w:jc w:val="right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southern GBR - distal Capricorn Channel </w:t>
            </w:r>
          </w:p>
        </w:tc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900BA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16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015D97C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pct12" w:color="000000" w:fill="auto"/>
            <w:noWrap/>
            <w:vAlign w:val="center"/>
            <w:hideMark/>
          </w:tcPr>
          <w:p w14:paraId="7E941CE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1324EC6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0A8E432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B2DBD4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8116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AFAD6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3E9B0E8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8EB9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68C1FF0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5628CB5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CE6AD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EA5C7B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EAA82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4B41FFB1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FFFFFF"/>
                <w:sz w:val="15"/>
                <w:szCs w:val="15"/>
                <w:lang w:val="en-GB" w:eastAsia="en-GB"/>
              </w:rPr>
              <w:t>?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808080"/>
            <w:noWrap/>
            <w:vAlign w:val="center"/>
            <w:hideMark/>
          </w:tcPr>
          <w:p w14:paraId="3DFAF820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0DC0C2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A8CA37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 </w:t>
            </w:r>
          </w:p>
        </w:tc>
      </w:tr>
      <w:tr w:rsidR="007C5F2F" w:rsidRPr="007C5F2F" w14:paraId="56CF62FC" w14:textId="77777777" w:rsidTr="006012AD">
        <w:trPr>
          <w:trHeight w:val="2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9AFD9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CBE21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AD400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F3FA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A29C9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E1D35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76A4B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941E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2948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882BA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FF52C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75D1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5BB339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7401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2768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6A713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85FFB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B07DF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DDBFE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16FAD5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1A8A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2693191A" w14:textId="77777777" w:rsidTr="006012AD">
        <w:trPr>
          <w:trHeight w:val="2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153B5B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2FBC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D20CE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center"/>
            <w:hideMark/>
          </w:tcPr>
          <w:p w14:paraId="04452328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color w:val="808080"/>
                <w:sz w:val="15"/>
                <w:szCs w:val="15"/>
                <w:lang w:val="en-GB" w:eastAsia="en-GB"/>
              </w:rPr>
              <w:t>x</w:t>
            </w:r>
          </w:p>
        </w:tc>
        <w:tc>
          <w:tcPr>
            <w:tcW w:w="38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625BF8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event occurrence and observed value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F19E7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418078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EA555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D97520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F2A2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B04E91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C2DFF3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164DD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B5CFE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F6C396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A416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6D278C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  <w:tr w:rsidR="007C5F2F" w:rsidRPr="007C5F2F" w14:paraId="5DABC583" w14:textId="77777777" w:rsidTr="006012AD">
        <w:trPr>
          <w:trHeight w:val="260"/>
        </w:trPr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36BC01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D77017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F41AC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2" w:color="000000" w:fill="auto"/>
            <w:noWrap/>
            <w:vAlign w:val="center"/>
            <w:hideMark/>
          </w:tcPr>
          <w:p w14:paraId="28B3A726" w14:textId="77777777" w:rsidR="007C5F2F" w:rsidRPr="007C5F2F" w:rsidRDefault="007C5F2F" w:rsidP="007C5F2F">
            <w:pPr>
              <w:widowControl/>
              <w:spacing w:after="0"/>
              <w:jc w:val="center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 xml:space="preserve"> </w:t>
            </w:r>
          </w:p>
        </w:tc>
        <w:tc>
          <w:tcPr>
            <w:tcW w:w="228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201D65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  <w:r w:rsidRPr="007C5F2F"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  <w:t>no data or not relevant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147532" w14:textId="77777777" w:rsidR="007C5F2F" w:rsidRPr="007C5F2F" w:rsidRDefault="007C5F2F" w:rsidP="007C5F2F">
            <w:pPr>
              <w:widowControl/>
              <w:spacing w:after="0"/>
              <w:rPr>
                <w:rFonts w:ascii="Helvetica" w:eastAsia="Times New Roman" w:hAnsi="Helvetica" w:cs="Times New Roman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E0E045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08A07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01CB0D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D7A44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67A4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4EF0DA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7AD85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C9CF2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1DE82E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1300F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7D9952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FD1E0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D37E94" w14:textId="77777777" w:rsidR="007C5F2F" w:rsidRPr="007C5F2F" w:rsidRDefault="007C5F2F" w:rsidP="007C5F2F">
            <w:pPr>
              <w:widowControl/>
              <w:spacing w:after="0"/>
              <w:rPr>
                <w:rFonts w:ascii="Times New Roman" w:eastAsia="Times New Roman" w:hAnsi="Times New Roman" w:cs="Times New Roman"/>
                <w:color w:val="auto"/>
                <w:sz w:val="15"/>
                <w:szCs w:val="15"/>
                <w:lang w:val="en-GB" w:eastAsia="en-GB"/>
              </w:rPr>
            </w:pPr>
          </w:p>
        </w:tc>
      </w:tr>
    </w:tbl>
    <w:p w14:paraId="128E9C04" w14:textId="77777777" w:rsidR="006012AD" w:rsidRDefault="006012AD" w:rsidP="008A55D5">
      <w:pPr>
        <w:pStyle w:val="Caption"/>
      </w:pPr>
    </w:p>
    <w:p w14:paraId="09D93785" w14:textId="762C0A28" w:rsidR="008A55D5" w:rsidRDefault="008A55D5" w:rsidP="008A55D5">
      <w:pPr>
        <w:pStyle w:val="Caption"/>
      </w:pPr>
      <w:r>
        <w:t xml:space="preserve">Supplement </w:t>
      </w:r>
      <w:fldSimple w:instr=" SEQ Supplement \* ARABIC ">
        <w:r w:rsidR="0025457B">
          <w:rPr>
            <w:noProof/>
          </w:rPr>
          <w:t>1</w:t>
        </w:r>
      </w:fldSimple>
      <w:r w:rsidRPr="008A55D5">
        <w:t xml:space="preserve"> </w:t>
      </w:r>
      <w:r>
        <w:t>Table summarising the main depositional events discussed in this study and their match with the flooding parameters.</w:t>
      </w:r>
    </w:p>
    <w:p w14:paraId="3FA80925" w14:textId="040411A9" w:rsidR="006012AD" w:rsidRDefault="006012AD">
      <w:pPr>
        <w:rPr>
          <w:i/>
          <w:iCs/>
          <w:color w:val="1F497D" w:themeColor="text2"/>
          <w:sz w:val="18"/>
          <w:szCs w:val="18"/>
        </w:rPr>
      </w:pPr>
      <w:r>
        <w:br w:type="page"/>
      </w:r>
    </w:p>
    <w:p w14:paraId="2B262975" w14:textId="77777777" w:rsidR="008A55D5" w:rsidRDefault="008A55D5" w:rsidP="008A55D5">
      <w:pPr>
        <w:pStyle w:val="Caption"/>
      </w:pPr>
    </w:p>
    <w:p w14:paraId="2DE1D7BA" w14:textId="77777777" w:rsidR="006012AD" w:rsidRDefault="00F529FF" w:rsidP="00C11EEA">
      <w:pPr>
        <w:pStyle w:val="ListParagraph"/>
        <w:numPr>
          <w:ilvl w:val="0"/>
          <w:numId w:val="3"/>
        </w:numPr>
      </w:pPr>
      <w:r>
        <w:fldChar w:fldCharType="begin"/>
      </w:r>
      <w:r>
        <w:instrText xml:space="preserve"> REF _Ref508711166 \h </w:instrText>
      </w:r>
      <w:r>
        <w:fldChar w:fldCharType="separate"/>
      </w:r>
      <w:r w:rsidR="0025457B">
        <w:t xml:space="preserve">Supplement </w:t>
      </w:r>
      <w:r w:rsidR="0025457B">
        <w:rPr>
          <w:noProof/>
        </w:rPr>
        <w:t>2</w:t>
      </w:r>
      <w:r>
        <w:fldChar w:fldCharType="end"/>
      </w:r>
      <w:r>
        <w:t xml:space="preserve">. </w:t>
      </w:r>
      <w:r w:rsidR="008A55D5">
        <w:t>Video in .</w:t>
      </w:r>
      <w:proofErr w:type="spellStart"/>
      <w:r w:rsidR="008A55D5">
        <w:t>mov</w:t>
      </w:r>
      <w:proofErr w:type="spellEnd"/>
      <w:r w:rsidR="008A55D5">
        <w:t xml:space="preserve"> format showing </w:t>
      </w:r>
      <w:r w:rsidR="003534DD">
        <w:t xml:space="preserve">a </w:t>
      </w:r>
      <w:proofErr w:type="spellStart"/>
      <w:r w:rsidR="003534DD">
        <w:t>flythrough</w:t>
      </w:r>
      <w:proofErr w:type="spellEnd"/>
      <w:r w:rsidR="003534DD">
        <w:t xml:space="preserve"> over the Great Barrier Reef, displaying the bathymetric dataset used in this study. Same video can be seen at this web address: </w:t>
      </w:r>
      <w:hyperlink r:id="rId17" w:history="1">
        <w:r w:rsidR="006012AD" w:rsidRPr="004470CF">
          <w:rPr>
            <w:rStyle w:val="Hyperlink"/>
          </w:rPr>
          <w:t>https://youtu.be/BOvrNXGJhTA</w:t>
        </w:r>
      </w:hyperlink>
      <w:r w:rsidR="006012AD">
        <w:t xml:space="preserve"> </w:t>
      </w:r>
    </w:p>
    <w:p w14:paraId="70522692" w14:textId="4C1DD396" w:rsidR="008A55D5" w:rsidRDefault="00F529FF" w:rsidP="006012AD">
      <w:pPr>
        <w:pStyle w:val="ListParagraph"/>
      </w:pPr>
      <w:r>
        <w:t>The file of this video</w:t>
      </w:r>
      <w:r w:rsidRPr="00F529FF">
        <w:t xml:space="preserve"> </w:t>
      </w:r>
      <w:r>
        <w:t>is</w:t>
      </w:r>
      <w:r w:rsidRPr="00F529FF">
        <w:t xml:space="preserve"> released under the Creative Commons Attribut</w:t>
      </w:r>
      <w:r>
        <w:t>ion 4.0 International Licence,</w:t>
      </w:r>
      <w:r w:rsidRPr="00F529FF">
        <w:t xml:space="preserve"> © </w:t>
      </w:r>
      <w:hyperlink r:id="rId18" w:history="1">
        <w:r w:rsidR="006012AD" w:rsidRPr="004470CF">
          <w:rPr>
            <w:rStyle w:val="Hyperlink"/>
          </w:rPr>
          <w:t>www.deepreef.org</w:t>
        </w:r>
      </w:hyperlink>
    </w:p>
    <w:p w14:paraId="721135A8" w14:textId="77777777" w:rsidR="006012AD" w:rsidRDefault="006012AD" w:rsidP="006012AD">
      <w:pPr>
        <w:pStyle w:val="ListParagraph"/>
      </w:pPr>
    </w:p>
    <w:p w14:paraId="524814AB" w14:textId="2C2EF066" w:rsidR="00F529FF" w:rsidRPr="008A55D5" w:rsidRDefault="00F529FF" w:rsidP="00F529FF">
      <w:r>
        <w:rPr>
          <w:noProof/>
          <w:lang w:val="en-GB" w:eastAsia="en-GB"/>
        </w:rPr>
        <w:drawing>
          <wp:inline distT="0" distB="0" distL="0" distR="0" wp14:anchorId="1FC93706" wp14:editId="430BCF7A">
            <wp:extent cx="5508411" cy="310276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deo_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784" cy="31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8F7D" w14:textId="32AE7B82" w:rsidR="008A55D5" w:rsidRDefault="008A55D5" w:rsidP="008A55D5">
      <w:pPr>
        <w:pStyle w:val="Caption"/>
      </w:pPr>
      <w:bookmarkStart w:id="1564" w:name="_Ref508711166"/>
      <w:r>
        <w:t xml:space="preserve">Supplement </w:t>
      </w:r>
      <w:fldSimple w:instr=" SEQ Supplement \* ARABIC ">
        <w:r w:rsidR="0025457B">
          <w:rPr>
            <w:noProof/>
          </w:rPr>
          <w:t>2</w:t>
        </w:r>
      </w:fldSimple>
      <w:bookmarkEnd w:id="1564"/>
      <w:r>
        <w:t>.</w:t>
      </w:r>
      <w:r w:rsidRPr="008A55D5">
        <w:t xml:space="preserve"> </w:t>
      </w:r>
      <w:r w:rsidR="00F529FF">
        <w:t xml:space="preserve">Screenshot of the initial image of the video provided, </w:t>
      </w:r>
      <w:r w:rsidR="00F529FF" w:rsidRPr="00F529FF">
        <w:t>© www.deepreef.org</w:t>
      </w:r>
      <w:r w:rsidR="00F529FF">
        <w:t xml:space="preserve">. </w:t>
      </w:r>
    </w:p>
    <w:p w14:paraId="6B7FD234" w14:textId="588A9288" w:rsidR="007A68F4" w:rsidRDefault="00512D9B" w:rsidP="008A55D5">
      <w:pPr>
        <w:pStyle w:val="ListParagraph"/>
        <w:spacing w:before="180" w:after="180" w:line="480" w:lineRule="auto"/>
      </w:pPr>
      <w:r>
        <w:t xml:space="preserve"> </w:t>
      </w:r>
    </w:p>
    <w:sectPr w:rsidR="007A68F4" w:rsidSect="00E3115A">
      <w:headerReference w:type="default" r:id="rId20"/>
      <w:pgSz w:w="11906" w:h="16838"/>
      <w:pgMar w:top="850" w:right="1133" w:bottom="850" w:left="1133" w:header="0" w:footer="720" w:gutter="0"/>
      <w:lnNumType w:countBy="1" w:restart="continuous"/>
      <w:pgNumType w:start="1"/>
      <w:cols w:space="720"/>
      <w:docGrid w:linePitch="326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Gus Hinestrosa" w:date="2018-09-19T15:31:00Z" w:initials="GH">
    <w:p w14:paraId="0DA21106" w14:textId="0C07314E" w:rsidR="00BB34E9" w:rsidRDefault="00BB34E9">
      <w:pPr>
        <w:pStyle w:val="CommentText"/>
      </w:pPr>
      <w:r>
        <w:rPr>
          <w:rStyle w:val="CommentReference"/>
        </w:rPr>
        <w:annotationRef/>
      </w:r>
      <w:r>
        <w:t>reviewer1: not true</w:t>
      </w:r>
    </w:p>
  </w:comment>
  <w:comment w:id="48" w:author="Gus Hinestrosa" w:date="2018-09-19T15:32:00Z" w:initials="GH">
    <w:p w14:paraId="1FB03589" w14:textId="5C1AE672" w:rsidR="00BB34E9" w:rsidRDefault="00BB34E9">
      <w:pPr>
        <w:pStyle w:val="CommentText"/>
      </w:pPr>
      <w:r>
        <w:rPr>
          <w:rStyle w:val="CommentReference"/>
        </w:rPr>
        <w:annotationRef/>
      </w:r>
      <w:r>
        <w:t>between&gt;&gt;&gt;&gt;???????</w:t>
      </w:r>
    </w:p>
  </w:comment>
  <w:comment w:id="70" w:author="Gus Hinestrosa" w:date="2018-09-19T15:34:00Z" w:initials="GH">
    <w:p w14:paraId="6D52A40D" w14:textId="47E47F5F" w:rsidR="00BB34E9" w:rsidRDefault="00BB34E9">
      <w:pPr>
        <w:pStyle w:val="CommentText"/>
      </w:pPr>
      <w:r>
        <w:rPr>
          <w:rStyle w:val="CommentReference"/>
        </w:rPr>
        <w:annotationRef/>
      </w:r>
      <w:r>
        <w:t>reviewer 1: conditions for what??? incomplete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DA21106" w15:done="0"/>
  <w15:commentEx w15:paraId="1FB03589" w15:done="0"/>
  <w15:commentEx w15:paraId="6D52A40D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E3E215" w14:textId="77777777" w:rsidR="004F72A2" w:rsidRDefault="004F72A2">
      <w:pPr>
        <w:spacing w:after="0"/>
      </w:pPr>
      <w:r>
        <w:separator/>
      </w:r>
    </w:p>
  </w:endnote>
  <w:endnote w:type="continuationSeparator" w:id="0">
    <w:p w14:paraId="41C8E236" w14:textId="77777777" w:rsidR="004F72A2" w:rsidRDefault="004F72A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F9DFFD" w14:textId="77777777" w:rsidR="004F72A2" w:rsidRDefault="004F72A2">
      <w:pPr>
        <w:spacing w:after="0"/>
      </w:pPr>
      <w:r>
        <w:separator/>
      </w:r>
    </w:p>
  </w:footnote>
  <w:footnote w:type="continuationSeparator" w:id="0">
    <w:p w14:paraId="19674B90" w14:textId="77777777" w:rsidR="004F72A2" w:rsidRDefault="004F72A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CD65A4" w14:textId="77777777" w:rsidR="00BB34E9" w:rsidRDefault="00BB34E9">
    <w:pPr>
      <w:jc w:val="right"/>
    </w:pPr>
  </w:p>
  <w:p w14:paraId="7CC11E0B" w14:textId="70110292" w:rsidR="00BB34E9" w:rsidRDefault="00BB34E9">
    <w:pPr>
      <w:jc w:val="right"/>
    </w:pPr>
    <w:r>
      <w:fldChar w:fldCharType="begin"/>
    </w:r>
    <w:r>
      <w:instrText>PAGE</w:instrText>
    </w:r>
    <w:r>
      <w:fldChar w:fldCharType="separate"/>
    </w:r>
    <w:r w:rsidR="00FE3C5A">
      <w:rPr>
        <w:noProof/>
      </w:rPr>
      <w:t>4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994300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8612223"/>
    <w:multiLevelType w:val="hybridMultilevel"/>
    <w:tmpl w:val="2FF2BD96"/>
    <w:lvl w:ilvl="0" w:tplc="135029A6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DD3409"/>
    <w:multiLevelType w:val="hybridMultilevel"/>
    <w:tmpl w:val="E56284EC"/>
    <w:lvl w:ilvl="0" w:tplc="0A7C8D66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C0121E"/>
    <w:multiLevelType w:val="multilevel"/>
    <w:tmpl w:val="C96A6F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1FFA716C"/>
    <w:multiLevelType w:val="multilevel"/>
    <w:tmpl w:val="2FF42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0A67F7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3D9433A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39662EA7"/>
    <w:multiLevelType w:val="hybridMultilevel"/>
    <w:tmpl w:val="5F8E5762"/>
    <w:lvl w:ilvl="0" w:tplc="E73A2950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B44698E"/>
    <w:multiLevelType w:val="hybridMultilevel"/>
    <w:tmpl w:val="75D4E930"/>
    <w:lvl w:ilvl="0" w:tplc="554A7846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94238CE"/>
    <w:multiLevelType w:val="hybridMultilevel"/>
    <w:tmpl w:val="F0848A32"/>
    <w:lvl w:ilvl="0" w:tplc="7C66D110">
      <w:start w:val="1"/>
      <w:numFmt w:val="bullet"/>
      <w:lvlText w:val="-"/>
      <w:lvlJc w:val="left"/>
      <w:pPr>
        <w:ind w:left="720" w:hanging="360"/>
      </w:pPr>
      <w:rPr>
        <w:rFonts w:ascii="Cambria" w:eastAsia="Cambria" w:hAnsi="Cambria" w:cs="Cambri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D9C1BA8"/>
    <w:multiLevelType w:val="multilevel"/>
    <w:tmpl w:val="6A1E7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77C15B5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A7945DC"/>
    <w:multiLevelType w:val="hybridMultilevel"/>
    <w:tmpl w:val="A35A2D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EB06A22"/>
    <w:multiLevelType w:val="multilevel"/>
    <w:tmpl w:val="F670C35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8"/>
  </w:num>
  <w:num w:numId="5">
    <w:abstractNumId w:val="9"/>
  </w:num>
  <w:num w:numId="6">
    <w:abstractNumId w:val="10"/>
  </w:num>
  <w:num w:numId="7">
    <w:abstractNumId w:val="4"/>
  </w:num>
  <w:num w:numId="8">
    <w:abstractNumId w:val="0"/>
  </w:num>
  <w:num w:numId="9">
    <w:abstractNumId w:val="3"/>
  </w:num>
  <w:num w:numId="10">
    <w:abstractNumId w:val="11"/>
  </w:num>
  <w:num w:numId="11">
    <w:abstractNumId w:val="13"/>
  </w:num>
  <w:num w:numId="12">
    <w:abstractNumId w:val="5"/>
  </w:num>
  <w:num w:numId="13">
    <w:abstractNumId w:val="12"/>
  </w:num>
  <w:num w:numId="14">
    <w:abstractNumId w:val="6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Gus Hinestrosa">
    <w15:presenceInfo w15:providerId="None" w15:userId="Gus Hinestros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displayBackgroundShape/>
  <w:proofState w:spelling="clean" w:grammar="clean"/>
  <w:trackRevisions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Marine Geology&lt;/Style&gt;&lt;LeftDelim&gt;{&lt;/LeftDelim&gt;&lt;RightDelim&gt;}&lt;/RightDelim&gt;&lt;FontName&gt;Cambria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1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5dasrs09vwsabepssyxweznptsx5t5avz9v&quot;&gt;GBR_flooding_library&lt;record-ids&gt;&lt;item&gt;1&lt;/item&gt;&lt;item&gt;2&lt;/item&gt;&lt;item&gt;5&lt;/item&gt;&lt;item&gt;6&lt;/item&gt;&lt;item&gt;7&lt;/item&gt;&lt;item&gt;9&lt;/item&gt;&lt;item&gt;10&lt;/item&gt;&lt;item&gt;11&lt;/item&gt;&lt;item&gt;12&lt;/item&gt;&lt;item&gt;13&lt;/item&gt;&lt;item&gt;14&lt;/item&gt;&lt;item&gt;15&lt;/item&gt;&lt;item&gt;17&lt;/item&gt;&lt;item&gt;18&lt;/item&gt;&lt;item&gt;19&lt;/item&gt;&lt;item&gt;21&lt;/item&gt;&lt;item&gt;22&lt;/item&gt;&lt;item&gt;23&lt;/item&gt;&lt;item&gt;24&lt;/item&gt;&lt;item&gt;25&lt;/item&gt;&lt;item&gt;26&lt;/item&gt;&lt;item&gt;28&lt;/item&gt;&lt;item&gt;29&lt;/item&gt;&lt;item&gt;30&lt;/item&gt;&lt;item&gt;31&lt;/item&gt;&lt;item&gt;33&lt;/item&gt;&lt;item&gt;34&lt;/item&gt;&lt;item&gt;35&lt;/item&gt;&lt;item&gt;36&lt;/item&gt;&lt;item&gt;37&lt;/item&gt;&lt;item&gt;38&lt;/item&gt;&lt;item&gt;39&lt;/item&gt;&lt;item&gt;42&lt;/item&gt;&lt;item&gt;43&lt;/item&gt;&lt;item&gt;44&lt;/item&gt;&lt;item&gt;45&lt;/item&gt;&lt;item&gt;46&lt;/item&gt;&lt;item&gt;47&lt;/item&gt;&lt;item&gt;48&lt;/item&gt;&lt;item&gt;49&lt;/item&gt;&lt;item&gt;50&lt;/item&gt;&lt;item&gt;51&lt;/item&gt;&lt;item&gt;52&lt;/item&gt;&lt;item&gt;53&lt;/item&gt;&lt;item&gt;54&lt;/item&gt;&lt;item&gt;55&lt;/item&gt;&lt;item&gt;56&lt;/item&gt;&lt;item&gt;57&lt;/item&gt;&lt;item&gt;59&lt;/item&gt;&lt;item&gt;60&lt;/item&gt;&lt;item&gt;61&lt;/item&gt;&lt;item&gt;62&lt;/item&gt;&lt;item&gt;64&lt;/item&gt;&lt;item&gt;65&lt;/item&gt;&lt;item&gt;66&lt;/item&gt;&lt;item&gt;67&lt;/item&gt;&lt;item&gt;68&lt;/item&gt;&lt;item&gt;69&lt;/item&gt;&lt;item&gt;70&lt;/item&gt;&lt;item&gt;71&lt;/item&gt;&lt;item&gt;72&lt;/item&gt;&lt;item&gt;73&lt;/item&gt;&lt;item&gt;74&lt;/item&gt;&lt;item&gt;75&lt;/item&gt;&lt;item&gt;76&lt;/item&gt;&lt;item&gt;77&lt;/item&gt;&lt;item&gt;78&lt;/item&gt;&lt;item&gt;79&lt;/item&gt;&lt;item&gt;80&lt;/item&gt;&lt;item&gt;81&lt;/item&gt;&lt;item&gt;82&lt;/item&gt;&lt;item&gt;83&lt;/item&gt;&lt;item&gt;84&lt;/item&gt;&lt;item&gt;85&lt;/item&gt;&lt;item&gt;86&lt;/item&gt;&lt;item&gt;87&lt;/item&gt;&lt;item&gt;89&lt;/item&gt;&lt;item&gt;90&lt;/item&gt;&lt;item&gt;91&lt;/item&gt;&lt;item&gt;92&lt;/item&gt;&lt;item&gt;93&lt;/item&gt;&lt;item&gt;94&lt;/item&gt;&lt;item&gt;95&lt;/item&gt;&lt;item&gt;96&lt;/item&gt;&lt;item&gt;97&lt;/item&gt;&lt;item&gt;98&lt;/item&gt;&lt;item&gt;100&lt;/item&gt;&lt;item&gt;101&lt;/item&gt;&lt;item&gt;102&lt;/item&gt;&lt;item&gt;103&lt;/item&gt;&lt;item&gt;104&lt;/item&gt;&lt;item&gt;105&lt;/item&gt;&lt;item&gt;106&lt;/item&gt;&lt;item&gt;107&lt;/item&gt;&lt;item&gt;108&lt;/item&gt;&lt;item&gt;112&lt;/item&gt;&lt;item&gt;113&lt;/item&gt;&lt;item&gt;119&lt;/item&gt;&lt;item&gt;120&lt;/item&gt;&lt;item&gt;121&lt;/item&gt;&lt;item&gt;122&lt;/item&gt;&lt;item&gt;123&lt;/item&gt;&lt;item&gt;124&lt;/item&gt;&lt;item&gt;125&lt;/item&gt;&lt;item&gt;126&lt;/item&gt;&lt;item&gt;127&lt;/item&gt;&lt;item&gt;128&lt;/item&gt;&lt;item&gt;131&lt;/item&gt;&lt;item&gt;132&lt;/item&gt;&lt;item&gt;133&lt;/item&gt;&lt;item&gt;134&lt;/item&gt;&lt;item&gt;135&lt;/item&gt;&lt;item&gt;136&lt;/item&gt;&lt;item&gt;137&lt;/item&gt;&lt;item&gt;139&lt;/item&gt;&lt;item&gt;140&lt;/item&gt;&lt;item&gt;141&lt;/item&gt;&lt;item&gt;142&lt;/item&gt;&lt;/record-ids&gt;&lt;/item&gt;&lt;/Libraries&gt;"/>
  </w:docVars>
  <w:rsids>
    <w:rsidRoot w:val="007A68F4"/>
    <w:rsid w:val="00000CBA"/>
    <w:rsid w:val="00001E1D"/>
    <w:rsid w:val="00005FF3"/>
    <w:rsid w:val="00007363"/>
    <w:rsid w:val="000073DC"/>
    <w:rsid w:val="000107C0"/>
    <w:rsid w:val="00010E50"/>
    <w:rsid w:val="00010E9D"/>
    <w:rsid w:val="0001194D"/>
    <w:rsid w:val="00012D14"/>
    <w:rsid w:val="000146CE"/>
    <w:rsid w:val="00014711"/>
    <w:rsid w:val="00015C44"/>
    <w:rsid w:val="000206C2"/>
    <w:rsid w:val="00020915"/>
    <w:rsid w:val="000213AF"/>
    <w:rsid w:val="000222D7"/>
    <w:rsid w:val="00024864"/>
    <w:rsid w:val="00024E42"/>
    <w:rsid w:val="00025CB6"/>
    <w:rsid w:val="000274D3"/>
    <w:rsid w:val="00031120"/>
    <w:rsid w:val="00031A5E"/>
    <w:rsid w:val="00031EFC"/>
    <w:rsid w:val="000328AC"/>
    <w:rsid w:val="00034690"/>
    <w:rsid w:val="00034822"/>
    <w:rsid w:val="00034F8C"/>
    <w:rsid w:val="00035749"/>
    <w:rsid w:val="00035C8E"/>
    <w:rsid w:val="000362AA"/>
    <w:rsid w:val="00040066"/>
    <w:rsid w:val="00041C3F"/>
    <w:rsid w:val="00042925"/>
    <w:rsid w:val="00043C48"/>
    <w:rsid w:val="00044412"/>
    <w:rsid w:val="00044E6B"/>
    <w:rsid w:val="000450C6"/>
    <w:rsid w:val="000460E0"/>
    <w:rsid w:val="000466CB"/>
    <w:rsid w:val="00046832"/>
    <w:rsid w:val="00046B51"/>
    <w:rsid w:val="00050D98"/>
    <w:rsid w:val="00052261"/>
    <w:rsid w:val="00053D43"/>
    <w:rsid w:val="000568F9"/>
    <w:rsid w:val="00057132"/>
    <w:rsid w:val="00057272"/>
    <w:rsid w:val="0006181D"/>
    <w:rsid w:val="00064512"/>
    <w:rsid w:val="0006617C"/>
    <w:rsid w:val="00066B05"/>
    <w:rsid w:val="00066EF4"/>
    <w:rsid w:val="000671E0"/>
    <w:rsid w:val="00067AC8"/>
    <w:rsid w:val="00070816"/>
    <w:rsid w:val="00070E68"/>
    <w:rsid w:val="000727C9"/>
    <w:rsid w:val="00072A2F"/>
    <w:rsid w:val="000742B0"/>
    <w:rsid w:val="00077071"/>
    <w:rsid w:val="00077575"/>
    <w:rsid w:val="00077921"/>
    <w:rsid w:val="000814E1"/>
    <w:rsid w:val="000818D8"/>
    <w:rsid w:val="00083A18"/>
    <w:rsid w:val="000840D6"/>
    <w:rsid w:val="0008459B"/>
    <w:rsid w:val="000857E8"/>
    <w:rsid w:val="00086C88"/>
    <w:rsid w:val="0008785A"/>
    <w:rsid w:val="00087A3D"/>
    <w:rsid w:val="000905EF"/>
    <w:rsid w:val="00090F16"/>
    <w:rsid w:val="00091B83"/>
    <w:rsid w:val="00091E0C"/>
    <w:rsid w:val="000925F5"/>
    <w:rsid w:val="00093044"/>
    <w:rsid w:val="000937C5"/>
    <w:rsid w:val="000A55FD"/>
    <w:rsid w:val="000A60F8"/>
    <w:rsid w:val="000A6119"/>
    <w:rsid w:val="000A61EE"/>
    <w:rsid w:val="000A702B"/>
    <w:rsid w:val="000A7753"/>
    <w:rsid w:val="000B0566"/>
    <w:rsid w:val="000B22D3"/>
    <w:rsid w:val="000B3EC1"/>
    <w:rsid w:val="000B4E3D"/>
    <w:rsid w:val="000B58ED"/>
    <w:rsid w:val="000B6001"/>
    <w:rsid w:val="000B7762"/>
    <w:rsid w:val="000C13A8"/>
    <w:rsid w:val="000C1B5C"/>
    <w:rsid w:val="000C1D53"/>
    <w:rsid w:val="000C2A72"/>
    <w:rsid w:val="000C3078"/>
    <w:rsid w:val="000C4596"/>
    <w:rsid w:val="000C4AEF"/>
    <w:rsid w:val="000D0524"/>
    <w:rsid w:val="000D075D"/>
    <w:rsid w:val="000D0E60"/>
    <w:rsid w:val="000D106E"/>
    <w:rsid w:val="000D1A0C"/>
    <w:rsid w:val="000D2150"/>
    <w:rsid w:val="000D2546"/>
    <w:rsid w:val="000D2D7F"/>
    <w:rsid w:val="000D352B"/>
    <w:rsid w:val="000D42B2"/>
    <w:rsid w:val="000D51CF"/>
    <w:rsid w:val="000D62AB"/>
    <w:rsid w:val="000D7E67"/>
    <w:rsid w:val="000E0235"/>
    <w:rsid w:val="000E0555"/>
    <w:rsid w:val="000E1EFC"/>
    <w:rsid w:val="000E24D5"/>
    <w:rsid w:val="000E45B8"/>
    <w:rsid w:val="000E671C"/>
    <w:rsid w:val="000E72F9"/>
    <w:rsid w:val="000F022E"/>
    <w:rsid w:val="000F08A6"/>
    <w:rsid w:val="000F2698"/>
    <w:rsid w:val="000F2DA2"/>
    <w:rsid w:val="000F3B65"/>
    <w:rsid w:val="000F4321"/>
    <w:rsid w:val="000F5DBE"/>
    <w:rsid w:val="000F6F77"/>
    <w:rsid w:val="000F71CB"/>
    <w:rsid w:val="00102F34"/>
    <w:rsid w:val="00104BC2"/>
    <w:rsid w:val="00104E83"/>
    <w:rsid w:val="0010581C"/>
    <w:rsid w:val="00106C74"/>
    <w:rsid w:val="001075BA"/>
    <w:rsid w:val="001076B3"/>
    <w:rsid w:val="001077B0"/>
    <w:rsid w:val="00111C6A"/>
    <w:rsid w:val="001131B2"/>
    <w:rsid w:val="001131E5"/>
    <w:rsid w:val="001144EF"/>
    <w:rsid w:val="00114FCA"/>
    <w:rsid w:val="001154A9"/>
    <w:rsid w:val="00115A22"/>
    <w:rsid w:val="00115AF3"/>
    <w:rsid w:val="00115E21"/>
    <w:rsid w:val="00116256"/>
    <w:rsid w:val="00120128"/>
    <w:rsid w:val="0012014D"/>
    <w:rsid w:val="001214C2"/>
    <w:rsid w:val="00122A8A"/>
    <w:rsid w:val="001235E4"/>
    <w:rsid w:val="00123D00"/>
    <w:rsid w:val="001244E5"/>
    <w:rsid w:val="00124A37"/>
    <w:rsid w:val="00124E84"/>
    <w:rsid w:val="0012508E"/>
    <w:rsid w:val="00125695"/>
    <w:rsid w:val="00126083"/>
    <w:rsid w:val="00135C35"/>
    <w:rsid w:val="00136642"/>
    <w:rsid w:val="00136949"/>
    <w:rsid w:val="0013741D"/>
    <w:rsid w:val="0014271E"/>
    <w:rsid w:val="001430F7"/>
    <w:rsid w:val="00143A02"/>
    <w:rsid w:val="00145280"/>
    <w:rsid w:val="001469EB"/>
    <w:rsid w:val="00147064"/>
    <w:rsid w:val="001473F3"/>
    <w:rsid w:val="00147922"/>
    <w:rsid w:val="001509F1"/>
    <w:rsid w:val="00155691"/>
    <w:rsid w:val="001557B7"/>
    <w:rsid w:val="00156736"/>
    <w:rsid w:val="00157645"/>
    <w:rsid w:val="001615FA"/>
    <w:rsid w:val="00161A7F"/>
    <w:rsid w:val="00161E43"/>
    <w:rsid w:val="0016225A"/>
    <w:rsid w:val="00164BFE"/>
    <w:rsid w:val="001653A8"/>
    <w:rsid w:val="00165F8C"/>
    <w:rsid w:val="00165F97"/>
    <w:rsid w:val="0016614A"/>
    <w:rsid w:val="00166ECF"/>
    <w:rsid w:val="00167138"/>
    <w:rsid w:val="0016748B"/>
    <w:rsid w:val="00174E97"/>
    <w:rsid w:val="00175726"/>
    <w:rsid w:val="00175DEC"/>
    <w:rsid w:val="00177CEA"/>
    <w:rsid w:val="0018123C"/>
    <w:rsid w:val="0018237B"/>
    <w:rsid w:val="0018272A"/>
    <w:rsid w:val="00182BF4"/>
    <w:rsid w:val="00183864"/>
    <w:rsid w:val="00184BED"/>
    <w:rsid w:val="00185C47"/>
    <w:rsid w:val="00186049"/>
    <w:rsid w:val="00192133"/>
    <w:rsid w:val="00197BEF"/>
    <w:rsid w:val="001A02BD"/>
    <w:rsid w:val="001A02F7"/>
    <w:rsid w:val="001A0BC8"/>
    <w:rsid w:val="001A1595"/>
    <w:rsid w:val="001A190B"/>
    <w:rsid w:val="001A335E"/>
    <w:rsid w:val="001A3794"/>
    <w:rsid w:val="001A5237"/>
    <w:rsid w:val="001A52E6"/>
    <w:rsid w:val="001B06AA"/>
    <w:rsid w:val="001B249D"/>
    <w:rsid w:val="001B35A9"/>
    <w:rsid w:val="001B38B7"/>
    <w:rsid w:val="001B4905"/>
    <w:rsid w:val="001B5846"/>
    <w:rsid w:val="001B590D"/>
    <w:rsid w:val="001B5C24"/>
    <w:rsid w:val="001B5CE9"/>
    <w:rsid w:val="001B7579"/>
    <w:rsid w:val="001C4E8C"/>
    <w:rsid w:val="001C584A"/>
    <w:rsid w:val="001C6616"/>
    <w:rsid w:val="001C6C7C"/>
    <w:rsid w:val="001C6CB2"/>
    <w:rsid w:val="001C6F4E"/>
    <w:rsid w:val="001C7DB5"/>
    <w:rsid w:val="001D0635"/>
    <w:rsid w:val="001D2335"/>
    <w:rsid w:val="001D23E4"/>
    <w:rsid w:val="001D2829"/>
    <w:rsid w:val="001D29EB"/>
    <w:rsid w:val="001D46AC"/>
    <w:rsid w:val="001D53F4"/>
    <w:rsid w:val="001D65A4"/>
    <w:rsid w:val="001D7E91"/>
    <w:rsid w:val="001E0AE9"/>
    <w:rsid w:val="001E0B9F"/>
    <w:rsid w:val="001E0CAD"/>
    <w:rsid w:val="001E174C"/>
    <w:rsid w:val="001E48EC"/>
    <w:rsid w:val="001E4D42"/>
    <w:rsid w:val="001E6996"/>
    <w:rsid w:val="001E7436"/>
    <w:rsid w:val="001E7D18"/>
    <w:rsid w:val="001F1FCD"/>
    <w:rsid w:val="001F2043"/>
    <w:rsid w:val="001F2C72"/>
    <w:rsid w:val="001F301F"/>
    <w:rsid w:val="001F3C88"/>
    <w:rsid w:val="001F3D61"/>
    <w:rsid w:val="001F4CBE"/>
    <w:rsid w:val="001F7B17"/>
    <w:rsid w:val="001F7CC3"/>
    <w:rsid w:val="0020059F"/>
    <w:rsid w:val="0020139E"/>
    <w:rsid w:val="00201489"/>
    <w:rsid w:val="00201838"/>
    <w:rsid w:val="00202115"/>
    <w:rsid w:val="00203AE7"/>
    <w:rsid w:val="00204EC8"/>
    <w:rsid w:val="00205D5B"/>
    <w:rsid w:val="002061E5"/>
    <w:rsid w:val="00206F60"/>
    <w:rsid w:val="002078A6"/>
    <w:rsid w:val="002100CD"/>
    <w:rsid w:val="00210608"/>
    <w:rsid w:val="002106AD"/>
    <w:rsid w:val="00210BDC"/>
    <w:rsid w:val="00211010"/>
    <w:rsid w:val="00212D70"/>
    <w:rsid w:val="00213D40"/>
    <w:rsid w:val="0021593C"/>
    <w:rsid w:val="0021626A"/>
    <w:rsid w:val="00216AB6"/>
    <w:rsid w:val="00216FBE"/>
    <w:rsid w:val="00216FF6"/>
    <w:rsid w:val="0022103C"/>
    <w:rsid w:val="00222461"/>
    <w:rsid w:val="00222B3F"/>
    <w:rsid w:val="00222E70"/>
    <w:rsid w:val="00224045"/>
    <w:rsid w:val="00224232"/>
    <w:rsid w:val="00230947"/>
    <w:rsid w:val="00231436"/>
    <w:rsid w:val="002323A6"/>
    <w:rsid w:val="00233F8F"/>
    <w:rsid w:val="00234B41"/>
    <w:rsid w:val="0023618E"/>
    <w:rsid w:val="00237575"/>
    <w:rsid w:val="002379F4"/>
    <w:rsid w:val="002401B6"/>
    <w:rsid w:val="0024022C"/>
    <w:rsid w:val="00241033"/>
    <w:rsid w:val="0024210B"/>
    <w:rsid w:val="002421FF"/>
    <w:rsid w:val="00244278"/>
    <w:rsid w:val="00244CAF"/>
    <w:rsid w:val="00245F42"/>
    <w:rsid w:val="0024613C"/>
    <w:rsid w:val="0024731C"/>
    <w:rsid w:val="002510E3"/>
    <w:rsid w:val="00251BF2"/>
    <w:rsid w:val="002527B5"/>
    <w:rsid w:val="00252DB8"/>
    <w:rsid w:val="0025457B"/>
    <w:rsid w:val="002552A6"/>
    <w:rsid w:val="0025699D"/>
    <w:rsid w:val="00256F60"/>
    <w:rsid w:val="00257F1E"/>
    <w:rsid w:val="00260EB8"/>
    <w:rsid w:val="00265A8F"/>
    <w:rsid w:val="002664AB"/>
    <w:rsid w:val="00266AC3"/>
    <w:rsid w:val="00270D67"/>
    <w:rsid w:val="002716DA"/>
    <w:rsid w:val="00272498"/>
    <w:rsid w:val="00273199"/>
    <w:rsid w:val="002746F9"/>
    <w:rsid w:val="002748C1"/>
    <w:rsid w:val="00275708"/>
    <w:rsid w:val="00276424"/>
    <w:rsid w:val="00282A83"/>
    <w:rsid w:val="00282CC9"/>
    <w:rsid w:val="00283770"/>
    <w:rsid w:val="002863AC"/>
    <w:rsid w:val="00287ABD"/>
    <w:rsid w:val="00287E30"/>
    <w:rsid w:val="00290016"/>
    <w:rsid w:val="00290933"/>
    <w:rsid w:val="002917F2"/>
    <w:rsid w:val="00293146"/>
    <w:rsid w:val="00293432"/>
    <w:rsid w:val="002A0A8E"/>
    <w:rsid w:val="002A0BC1"/>
    <w:rsid w:val="002A0F4A"/>
    <w:rsid w:val="002A125E"/>
    <w:rsid w:val="002A162B"/>
    <w:rsid w:val="002A1AED"/>
    <w:rsid w:val="002A3E9C"/>
    <w:rsid w:val="002A4402"/>
    <w:rsid w:val="002A5444"/>
    <w:rsid w:val="002A5537"/>
    <w:rsid w:val="002A7806"/>
    <w:rsid w:val="002A7AA8"/>
    <w:rsid w:val="002B1C27"/>
    <w:rsid w:val="002B2178"/>
    <w:rsid w:val="002B23DF"/>
    <w:rsid w:val="002B2B2E"/>
    <w:rsid w:val="002B3472"/>
    <w:rsid w:val="002B3860"/>
    <w:rsid w:val="002B54F4"/>
    <w:rsid w:val="002B59FB"/>
    <w:rsid w:val="002B6DDE"/>
    <w:rsid w:val="002C055F"/>
    <w:rsid w:val="002C0E2B"/>
    <w:rsid w:val="002C2DF2"/>
    <w:rsid w:val="002C3D85"/>
    <w:rsid w:val="002C42F5"/>
    <w:rsid w:val="002C4F7E"/>
    <w:rsid w:val="002C516F"/>
    <w:rsid w:val="002C6F9F"/>
    <w:rsid w:val="002C72D1"/>
    <w:rsid w:val="002C7637"/>
    <w:rsid w:val="002D2271"/>
    <w:rsid w:val="002D28E4"/>
    <w:rsid w:val="002D4EAB"/>
    <w:rsid w:val="002D555C"/>
    <w:rsid w:val="002D73D2"/>
    <w:rsid w:val="002D769A"/>
    <w:rsid w:val="002D7E89"/>
    <w:rsid w:val="002E0844"/>
    <w:rsid w:val="002E1200"/>
    <w:rsid w:val="002E2855"/>
    <w:rsid w:val="002E562B"/>
    <w:rsid w:val="002E5AE8"/>
    <w:rsid w:val="002E5B0E"/>
    <w:rsid w:val="002E790C"/>
    <w:rsid w:val="002F098C"/>
    <w:rsid w:val="002F0C5E"/>
    <w:rsid w:val="002F0EED"/>
    <w:rsid w:val="002F2174"/>
    <w:rsid w:val="002F3AD7"/>
    <w:rsid w:val="002F3B87"/>
    <w:rsid w:val="002F4466"/>
    <w:rsid w:val="002F5549"/>
    <w:rsid w:val="002F55E9"/>
    <w:rsid w:val="002F6F0F"/>
    <w:rsid w:val="0030274A"/>
    <w:rsid w:val="003041BA"/>
    <w:rsid w:val="00304440"/>
    <w:rsid w:val="00305BA4"/>
    <w:rsid w:val="00305E14"/>
    <w:rsid w:val="003067A3"/>
    <w:rsid w:val="00306CBE"/>
    <w:rsid w:val="00306D93"/>
    <w:rsid w:val="003072B2"/>
    <w:rsid w:val="003078A3"/>
    <w:rsid w:val="00307A5F"/>
    <w:rsid w:val="0031040B"/>
    <w:rsid w:val="00310E9D"/>
    <w:rsid w:val="003117B9"/>
    <w:rsid w:val="00311F4F"/>
    <w:rsid w:val="0031221D"/>
    <w:rsid w:val="00312988"/>
    <w:rsid w:val="003132CF"/>
    <w:rsid w:val="00313BBF"/>
    <w:rsid w:val="003141B2"/>
    <w:rsid w:val="003151DC"/>
    <w:rsid w:val="003169D6"/>
    <w:rsid w:val="00316E05"/>
    <w:rsid w:val="003173FB"/>
    <w:rsid w:val="00320691"/>
    <w:rsid w:val="003228C8"/>
    <w:rsid w:val="0032382A"/>
    <w:rsid w:val="0032453E"/>
    <w:rsid w:val="003255A6"/>
    <w:rsid w:val="00325852"/>
    <w:rsid w:val="00326346"/>
    <w:rsid w:val="00326785"/>
    <w:rsid w:val="0032708F"/>
    <w:rsid w:val="00331112"/>
    <w:rsid w:val="00333563"/>
    <w:rsid w:val="0033392C"/>
    <w:rsid w:val="00336272"/>
    <w:rsid w:val="00340CF1"/>
    <w:rsid w:val="00341771"/>
    <w:rsid w:val="00341A7F"/>
    <w:rsid w:val="00342D5B"/>
    <w:rsid w:val="0034318E"/>
    <w:rsid w:val="00343CF5"/>
    <w:rsid w:val="00344CC0"/>
    <w:rsid w:val="00344E20"/>
    <w:rsid w:val="003470BE"/>
    <w:rsid w:val="00350B0E"/>
    <w:rsid w:val="00350F94"/>
    <w:rsid w:val="00352213"/>
    <w:rsid w:val="0035331D"/>
    <w:rsid w:val="003534DD"/>
    <w:rsid w:val="00356E13"/>
    <w:rsid w:val="003604E4"/>
    <w:rsid w:val="00362478"/>
    <w:rsid w:val="00364AB6"/>
    <w:rsid w:val="00365352"/>
    <w:rsid w:val="00366201"/>
    <w:rsid w:val="003665C7"/>
    <w:rsid w:val="00366688"/>
    <w:rsid w:val="00367620"/>
    <w:rsid w:val="003710CE"/>
    <w:rsid w:val="00371C2E"/>
    <w:rsid w:val="0037250B"/>
    <w:rsid w:val="00372722"/>
    <w:rsid w:val="0037463E"/>
    <w:rsid w:val="003747BF"/>
    <w:rsid w:val="00375616"/>
    <w:rsid w:val="00376818"/>
    <w:rsid w:val="00376E31"/>
    <w:rsid w:val="00376FF7"/>
    <w:rsid w:val="003771BD"/>
    <w:rsid w:val="003809A2"/>
    <w:rsid w:val="00380D76"/>
    <w:rsid w:val="00381BD5"/>
    <w:rsid w:val="003822EA"/>
    <w:rsid w:val="00382A3A"/>
    <w:rsid w:val="00382F27"/>
    <w:rsid w:val="00384012"/>
    <w:rsid w:val="00384050"/>
    <w:rsid w:val="00384B00"/>
    <w:rsid w:val="00384D33"/>
    <w:rsid w:val="00384E43"/>
    <w:rsid w:val="00386056"/>
    <w:rsid w:val="0038617F"/>
    <w:rsid w:val="0038741D"/>
    <w:rsid w:val="00387C18"/>
    <w:rsid w:val="003917D8"/>
    <w:rsid w:val="00391ACB"/>
    <w:rsid w:val="00392486"/>
    <w:rsid w:val="00393150"/>
    <w:rsid w:val="00396367"/>
    <w:rsid w:val="00396C76"/>
    <w:rsid w:val="003974FD"/>
    <w:rsid w:val="00397D5B"/>
    <w:rsid w:val="003A0C6A"/>
    <w:rsid w:val="003A3DF7"/>
    <w:rsid w:val="003A50D0"/>
    <w:rsid w:val="003A57E8"/>
    <w:rsid w:val="003A5B7C"/>
    <w:rsid w:val="003A5EBB"/>
    <w:rsid w:val="003A5F0E"/>
    <w:rsid w:val="003A7817"/>
    <w:rsid w:val="003B0A2B"/>
    <w:rsid w:val="003B15C8"/>
    <w:rsid w:val="003B2324"/>
    <w:rsid w:val="003B2C07"/>
    <w:rsid w:val="003B2CCD"/>
    <w:rsid w:val="003B31BA"/>
    <w:rsid w:val="003B3881"/>
    <w:rsid w:val="003B3E7F"/>
    <w:rsid w:val="003B43C2"/>
    <w:rsid w:val="003B4C5A"/>
    <w:rsid w:val="003B57E1"/>
    <w:rsid w:val="003B5DCD"/>
    <w:rsid w:val="003B76DD"/>
    <w:rsid w:val="003C079F"/>
    <w:rsid w:val="003C0D78"/>
    <w:rsid w:val="003C2261"/>
    <w:rsid w:val="003C406C"/>
    <w:rsid w:val="003C4BD6"/>
    <w:rsid w:val="003C51CA"/>
    <w:rsid w:val="003C7227"/>
    <w:rsid w:val="003D10BC"/>
    <w:rsid w:val="003D2741"/>
    <w:rsid w:val="003D6D69"/>
    <w:rsid w:val="003E061A"/>
    <w:rsid w:val="003E1620"/>
    <w:rsid w:val="003E1EEE"/>
    <w:rsid w:val="003E25CD"/>
    <w:rsid w:val="003E4481"/>
    <w:rsid w:val="003E46A1"/>
    <w:rsid w:val="003E5A44"/>
    <w:rsid w:val="003E7E45"/>
    <w:rsid w:val="003F0B50"/>
    <w:rsid w:val="003F4634"/>
    <w:rsid w:val="003F4994"/>
    <w:rsid w:val="003F553B"/>
    <w:rsid w:val="003F5B3C"/>
    <w:rsid w:val="003F601D"/>
    <w:rsid w:val="003F6327"/>
    <w:rsid w:val="003F6E49"/>
    <w:rsid w:val="003F6F9B"/>
    <w:rsid w:val="003F709D"/>
    <w:rsid w:val="00400651"/>
    <w:rsid w:val="00402FD6"/>
    <w:rsid w:val="004054B8"/>
    <w:rsid w:val="00405990"/>
    <w:rsid w:val="00407AC1"/>
    <w:rsid w:val="00411641"/>
    <w:rsid w:val="00411E68"/>
    <w:rsid w:val="00412178"/>
    <w:rsid w:val="00413DFF"/>
    <w:rsid w:val="004141D9"/>
    <w:rsid w:val="004156EF"/>
    <w:rsid w:val="00415BDB"/>
    <w:rsid w:val="00415EF3"/>
    <w:rsid w:val="00416797"/>
    <w:rsid w:val="00416E9D"/>
    <w:rsid w:val="00417087"/>
    <w:rsid w:val="0041778F"/>
    <w:rsid w:val="00417813"/>
    <w:rsid w:val="00420B45"/>
    <w:rsid w:val="00420ED3"/>
    <w:rsid w:val="004226DB"/>
    <w:rsid w:val="0042380C"/>
    <w:rsid w:val="004238C6"/>
    <w:rsid w:val="004244EE"/>
    <w:rsid w:val="0042551D"/>
    <w:rsid w:val="0042600E"/>
    <w:rsid w:val="00426165"/>
    <w:rsid w:val="0042713E"/>
    <w:rsid w:val="00427ED1"/>
    <w:rsid w:val="004311EF"/>
    <w:rsid w:val="00431A8C"/>
    <w:rsid w:val="00433EDC"/>
    <w:rsid w:val="004357C4"/>
    <w:rsid w:val="0043600C"/>
    <w:rsid w:val="004365C3"/>
    <w:rsid w:val="004365D0"/>
    <w:rsid w:val="00440821"/>
    <w:rsid w:val="00441192"/>
    <w:rsid w:val="004443A7"/>
    <w:rsid w:val="00444B9D"/>
    <w:rsid w:val="00444C12"/>
    <w:rsid w:val="0044507A"/>
    <w:rsid w:val="00446EF5"/>
    <w:rsid w:val="00447069"/>
    <w:rsid w:val="00450F05"/>
    <w:rsid w:val="004513A7"/>
    <w:rsid w:val="00453FBB"/>
    <w:rsid w:val="00454717"/>
    <w:rsid w:val="00454801"/>
    <w:rsid w:val="004552DF"/>
    <w:rsid w:val="00455A13"/>
    <w:rsid w:val="00457062"/>
    <w:rsid w:val="0046066F"/>
    <w:rsid w:val="004612FF"/>
    <w:rsid w:val="00461426"/>
    <w:rsid w:val="00461C5E"/>
    <w:rsid w:val="00462118"/>
    <w:rsid w:val="004627D9"/>
    <w:rsid w:val="00463347"/>
    <w:rsid w:val="0046344F"/>
    <w:rsid w:val="00464E81"/>
    <w:rsid w:val="0046711C"/>
    <w:rsid w:val="0046747E"/>
    <w:rsid w:val="0047078F"/>
    <w:rsid w:val="00472C5F"/>
    <w:rsid w:val="0047381D"/>
    <w:rsid w:val="0047485F"/>
    <w:rsid w:val="00474BC8"/>
    <w:rsid w:val="00475906"/>
    <w:rsid w:val="00475BDB"/>
    <w:rsid w:val="00477938"/>
    <w:rsid w:val="004806F7"/>
    <w:rsid w:val="0048107E"/>
    <w:rsid w:val="00482314"/>
    <w:rsid w:val="0048372A"/>
    <w:rsid w:val="004857AA"/>
    <w:rsid w:val="00485A0E"/>
    <w:rsid w:val="004869E8"/>
    <w:rsid w:val="00487DA6"/>
    <w:rsid w:val="004900ED"/>
    <w:rsid w:val="00490C55"/>
    <w:rsid w:val="00491F20"/>
    <w:rsid w:val="00491F40"/>
    <w:rsid w:val="004921EA"/>
    <w:rsid w:val="00492427"/>
    <w:rsid w:val="0049369A"/>
    <w:rsid w:val="00493A65"/>
    <w:rsid w:val="00493F87"/>
    <w:rsid w:val="004943BC"/>
    <w:rsid w:val="0049633B"/>
    <w:rsid w:val="00496B10"/>
    <w:rsid w:val="00497501"/>
    <w:rsid w:val="004A2D43"/>
    <w:rsid w:val="004A3A79"/>
    <w:rsid w:val="004A40E1"/>
    <w:rsid w:val="004A5178"/>
    <w:rsid w:val="004A62C4"/>
    <w:rsid w:val="004A7C78"/>
    <w:rsid w:val="004B1876"/>
    <w:rsid w:val="004B1A04"/>
    <w:rsid w:val="004B1FB9"/>
    <w:rsid w:val="004B306A"/>
    <w:rsid w:val="004B4705"/>
    <w:rsid w:val="004B6B01"/>
    <w:rsid w:val="004C0B70"/>
    <w:rsid w:val="004C0E79"/>
    <w:rsid w:val="004C1381"/>
    <w:rsid w:val="004C1AA2"/>
    <w:rsid w:val="004C1B2B"/>
    <w:rsid w:val="004C2DCF"/>
    <w:rsid w:val="004C308F"/>
    <w:rsid w:val="004C37FE"/>
    <w:rsid w:val="004C4461"/>
    <w:rsid w:val="004C4605"/>
    <w:rsid w:val="004C4817"/>
    <w:rsid w:val="004C4842"/>
    <w:rsid w:val="004C5D9B"/>
    <w:rsid w:val="004C6E29"/>
    <w:rsid w:val="004C77CB"/>
    <w:rsid w:val="004D138B"/>
    <w:rsid w:val="004D29D8"/>
    <w:rsid w:val="004D6B86"/>
    <w:rsid w:val="004D7898"/>
    <w:rsid w:val="004E02EC"/>
    <w:rsid w:val="004E0CF3"/>
    <w:rsid w:val="004E1D44"/>
    <w:rsid w:val="004E28CC"/>
    <w:rsid w:val="004E3383"/>
    <w:rsid w:val="004E355B"/>
    <w:rsid w:val="004E39D7"/>
    <w:rsid w:val="004E6754"/>
    <w:rsid w:val="004F00DC"/>
    <w:rsid w:val="004F0254"/>
    <w:rsid w:val="004F0F70"/>
    <w:rsid w:val="004F1065"/>
    <w:rsid w:val="004F1CA2"/>
    <w:rsid w:val="004F6018"/>
    <w:rsid w:val="004F72A2"/>
    <w:rsid w:val="004F7997"/>
    <w:rsid w:val="004F7B29"/>
    <w:rsid w:val="00500008"/>
    <w:rsid w:val="00502228"/>
    <w:rsid w:val="005025AF"/>
    <w:rsid w:val="00503278"/>
    <w:rsid w:val="00504E5B"/>
    <w:rsid w:val="00505F67"/>
    <w:rsid w:val="00511477"/>
    <w:rsid w:val="005115D1"/>
    <w:rsid w:val="00512D9B"/>
    <w:rsid w:val="0051524B"/>
    <w:rsid w:val="00516F2B"/>
    <w:rsid w:val="00517418"/>
    <w:rsid w:val="00520832"/>
    <w:rsid w:val="00522805"/>
    <w:rsid w:val="00524B80"/>
    <w:rsid w:val="00525A32"/>
    <w:rsid w:val="005267ED"/>
    <w:rsid w:val="00527A0A"/>
    <w:rsid w:val="0053090C"/>
    <w:rsid w:val="005312B5"/>
    <w:rsid w:val="005319A6"/>
    <w:rsid w:val="00531D27"/>
    <w:rsid w:val="00532B9F"/>
    <w:rsid w:val="00533B36"/>
    <w:rsid w:val="00533E57"/>
    <w:rsid w:val="00535B7A"/>
    <w:rsid w:val="005363D7"/>
    <w:rsid w:val="00536554"/>
    <w:rsid w:val="00537BBB"/>
    <w:rsid w:val="00540617"/>
    <w:rsid w:val="0054181B"/>
    <w:rsid w:val="005422FD"/>
    <w:rsid w:val="00542915"/>
    <w:rsid w:val="00543E41"/>
    <w:rsid w:val="00544B7D"/>
    <w:rsid w:val="005456AB"/>
    <w:rsid w:val="00545FA7"/>
    <w:rsid w:val="0054619C"/>
    <w:rsid w:val="0054707A"/>
    <w:rsid w:val="00547F9C"/>
    <w:rsid w:val="0055034C"/>
    <w:rsid w:val="00550419"/>
    <w:rsid w:val="00552167"/>
    <w:rsid w:val="0055455A"/>
    <w:rsid w:val="00554591"/>
    <w:rsid w:val="00554F99"/>
    <w:rsid w:val="005552D1"/>
    <w:rsid w:val="00555308"/>
    <w:rsid w:val="00555785"/>
    <w:rsid w:val="005558F2"/>
    <w:rsid w:val="00555B36"/>
    <w:rsid w:val="00557886"/>
    <w:rsid w:val="00557EEC"/>
    <w:rsid w:val="0056087B"/>
    <w:rsid w:val="00562AC9"/>
    <w:rsid w:val="00562ECB"/>
    <w:rsid w:val="00562FEF"/>
    <w:rsid w:val="005642AA"/>
    <w:rsid w:val="005661F8"/>
    <w:rsid w:val="005662B4"/>
    <w:rsid w:val="00566392"/>
    <w:rsid w:val="005718E6"/>
    <w:rsid w:val="00571A66"/>
    <w:rsid w:val="00572694"/>
    <w:rsid w:val="0057323A"/>
    <w:rsid w:val="00573550"/>
    <w:rsid w:val="0057419E"/>
    <w:rsid w:val="00574FBD"/>
    <w:rsid w:val="0057502A"/>
    <w:rsid w:val="00577C4E"/>
    <w:rsid w:val="00577E5E"/>
    <w:rsid w:val="005803E0"/>
    <w:rsid w:val="00584A40"/>
    <w:rsid w:val="005865B2"/>
    <w:rsid w:val="00586712"/>
    <w:rsid w:val="005879E5"/>
    <w:rsid w:val="00591933"/>
    <w:rsid w:val="00593F85"/>
    <w:rsid w:val="00596E47"/>
    <w:rsid w:val="005A0B05"/>
    <w:rsid w:val="005A2717"/>
    <w:rsid w:val="005A27C2"/>
    <w:rsid w:val="005A2A0E"/>
    <w:rsid w:val="005A46BB"/>
    <w:rsid w:val="005A4EA2"/>
    <w:rsid w:val="005A69F8"/>
    <w:rsid w:val="005A7231"/>
    <w:rsid w:val="005B1084"/>
    <w:rsid w:val="005B18E8"/>
    <w:rsid w:val="005B22D9"/>
    <w:rsid w:val="005B2FD1"/>
    <w:rsid w:val="005B3210"/>
    <w:rsid w:val="005B3951"/>
    <w:rsid w:val="005B3A43"/>
    <w:rsid w:val="005B45E5"/>
    <w:rsid w:val="005B46BD"/>
    <w:rsid w:val="005B4D7A"/>
    <w:rsid w:val="005B564D"/>
    <w:rsid w:val="005B6E2C"/>
    <w:rsid w:val="005C14F0"/>
    <w:rsid w:val="005C6AB1"/>
    <w:rsid w:val="005D0C8E"/>
    <w:rsid w:val="005D2B77"/>
    <w:rsid w:val="005D2E7E"/>
    <w:rsid w:val="005D3417"/>
    <w:rsid w:val="005D435D"/>
    <w:rsid w:val="005D4778"/>
    <w:rsid w:val="005D6776"/>
    <w:rsid w:val="005E2EC3"/>
    <w:rsid w:val="005E320D"/>
    <w:rsid w:val="005E59C1"/>
    <w:rsid w:val="005E660F"/>
    <w:rsid w:val="005F162B"/>
    <w:rsid w:val="005F3BC0"/>
    <w:rsid w:val="005F4D7E"/>
    <w:rsid w:val="005F4E22"/>
    <w:rsid w:val="005F660C"/>
    <w:rsid w:val="00600E4A"/>
    <w:rsid w:val="006012AD"/>
    <w:rsid w:val="006024F6"/>
    <w:rsid w:val="006032AE"/>
    <w:rsid w:val="00603B4C"/>
    <w:rsid w:val="00605263"/>
    <w:rsid w:val="00607082"/>
    <w:rsid w:val="006136BB"/>
    <w:rsid w:val="006145A0"/>
    <w:rsid w:val="006169B3"/>
    <w:rsid w:val="00617538"/>
    <w:rsid w:val="0062292C"/>
    <w:rsid w:val="00623866"/>
    <w:rsid w:val="006251FB"/>
    <w:rsid w:val="0062683C"/>
    <w:rsid w:val="006269DD"/>
    <w:rsid w:val="006303F8"/>
    <w:rsid w:val="006332DB"/>
    <w:rsid w:val="00633EE6"/>
    <w:rsid w:val="00635A04"/>
    <w:rsid w:val="00636BF1"/>
    <w:rsid w:val="00637F31"/>
    <w:rsid w:val="00643733"/>
    <w:rsid w:val="00643EDD"/>
    <w:rsid w:val="00646695"/>
    <w:rsid w:val="006517C5"/>
    <w:rsid w:val="00651BC7"/>
    <w:rsid w:val="0065228B"/>
    <w:rsid w:val="00652CC0"/>
    <w:rsid w:val="00652D40"/>
    <w:rsid w:val="0065414B"/>
    <w:rsid w:val="006605CE"/>
    <w:rsid w:val="00660904"/>
    <w:rsid w:val="00662DC6"/>
    <w:rsid w:val="006630C2"/>
    <w:rsid w:val="00663190"/>
    <w:rsid w:val="00663D50"/>
    <w:rsid w:val="00664C67"/>
    <w:rsid w:val="00667C5D"/>
    <w:rsid w:val="00667E4B"/>
    <w:rsid w:val="00671FF9"/>
    <w:rsid w:val="0067298D"/>
    <w:rsid w:val="00672B62"/>
    <w:rsid w:val="006731A8"/>
    <w:rsid w:val="006731F2"/>
    <w:rsid w:val="00673A08"/>
    <w:rsid w:val="00673F2E"/>
    <w:rsid w:val="00675FB8"/>
    <w:rsid w:val="006767C5"/>
    <w:rsid w:val="00676DC6"/>
    <w:rsid w:val="006770ED"/>
    <w:rsid w:val="006813AD"/>
    <w:rsid w:val="0068182C"/>
    <w:rsid w:val="006825B8"/>
    <w:rsid w:val="006830EF"/>
    <w:rsid w:val="00683CBD"/>
    <w:rsid w:val="00683E22"/>
    <w:rsid w:val="00685EA8"/>
    <w:rsid w:val="006918E6"/>
    <w:rsid w:val="00692960"/>
    <w:rsid w:val="00695993"/>
    <w:rsid w:val="00697704"/>
    <w:rsid w:val="00697A2D"/>
    <w:rsid w:val="00697DEC"/>
    <w:rsid w:val="006A0202"/>
    <w:rsid w:val="006A0D91"/>
    <w:rsid w:val="006A18E4"/>
    <w:rsid w:val="006A2261"/>
    <w:rsid w:val="006A2A9A"/>
    <w:rsid w:val="006A2B6B"/>
    <w:rsid w:val="006A3D14"/>
    <w:rsid w:val="006B08A6"/>
    <w:rsid w:val="006B0C57"/>
    <w:rsid w:val="006B1F15"/>
    <w:rsid w:val="006B293A"/>
    <w:rsid w:val="006B75BE"/>
    <w:rsid w:val="006C0EFD"/>
    <w:rsid w:val="006C0FD4"/>
    <w:rsid w:val="006C5A6D"/>
    <w:rsid w:val="006C5F02"/>
    <w:rsid w:val="006C693B"/>
    <w:rsid w:val="006D204F"/>
    <w:rsid w:val="006D54B6"/>
    <w:rsid w:val="006D621D"/>
    <w:rsid w:val="006D684B"/>
    <w:rsid w:val="006D77E8"/>
    <w:rsid w:val="006E15A0"/>
    <w:rsid w:val="006E2C98"/>
    <w:rsid w:val="006E48C0"/>
    <w:rsid w:val="006E573F"/>
    <w:rsid w:val="006E5A80"/>
    <w:rsid w:val="006E63BC"/>
    <w:rsid w:val="006E69B2"/>
    <w:rsid w:val="006E6B50"/>
    <w:rsid w:val="006E6DAA"/>
    <w:rsid w:val="006F388D"/>
    <w:rsid w:val="006F537F"/>
    <w:rsid w:val="007017FF"/>
    <w:rsid w:val="00702952"/>
    <w:rsid w:val="00703267"/>
    <w:rsid w:val="007039D9"/>
    <w:rsid w:val="00703BA5"/>
    <w:rsid w:val="007049D3"/>
    <w:rsid w:val="0070586B"/>
    <w:rsid w:val="007058BF"/>
    <w:rsid w:val="007058FE"/>
    <w:rsid w:val="00706138"/>
    <w:rsid w:val="00710025"/>
    <w:rsid w:val="007130C7"/>
    <w:rsid w:val="00713B9A"/>
    <w:rsid w:val="00714C25"/>
    <w:rsid w:val="00716382"/>
    <w:rsid w:val="00717295"/>
    <w:rsid w:val="00717397"/>
    <w:rsid w:val="00721D82"/>
    <w:rsid w:val="0072239A"/>
    <w:rsid w:val="00724E38"/>
    <w:rsid w:val="007251BB"/>
    <w:rsid w:val="00725355"/>
    <w:rsid w:val="0072556A"/>
    <w:rsid w:val="007259A9"/>
    <w:rsid w:val="0073076B"/>
    <w:rsid w:val="007329B1"/>
    <w:rsid w:val="00732EA4"/>
    <w:rsid w:val="00733590"/>
    <w:rsid w:val="0073448B"/>
    <w:rsid w:val="007346D5"/>
    <w:rsid w:val="00735ED6"/>
    <w:rsid w:val="007360E1"/>
    <w:rsid w:val="0073725B"/>
    <w:rsid w:val="00740D38"/>
    <w:rsid w:val="00744D45"/>
    <w:rsid w:val="007456F0"/>
    <w:rsid w:val="007459A0"/>
    <w:rsid w:val="00746C86"/>
    <w:rsid w:val="007471F8"/>
    <w:rsid w:val="00750D26"/>
    <w:rsid w:val="00751893"/>
    <w:rsid w:val="00752DA0"/>
    <w:rsid w:val="007534F7"/>
    <w:rsid w:val="00760607"/>
    <w:rsid w:val="00760E47"/>
    <w:rsid w:val="007614D0"/>
    <w:rsid w:val="00762357"/>
    <w:rsid w:val="00765A32"/>
    <w:rsid w:val="0077196F"/>
    <w:rsid w:val="0077207E"/>
    <w:rsid w:val="00775A37"/>
    <w:rsid w:val="00775FB8"/>
    <w:rsid w:val="00777ED2"/>
    <w:rsid w:val="00780BEC"/>
    <w:rsid w:val="00782DA1"/>
    <w:rsid w:val="007831E8"/>
    <w:rsid w:val="00784A57"/>
    <w:rsid w:val="00785010"/>
    <w:rsid w:val="0078518A"/>
    <w:rsid w:val="00786382"/>
    <w:rsid w:val="00787441"/>
    <w:rsid w:val="007876F8"/>
    <w:rsid w:val="00787963"/>
    <w:rsid w:val="00787ADA"/>
    <w:rsid w:val="00790798"/>
    <w:rsid w:val="00790E2E"/>
    <w:rsid w:val="00791BC8"/>
    <w:rsid w:val="00791E99"/>
    <w:rsid w:val="007935AE"/>
    <w:rsid w:val="00794AD9"/>
    <w:rsid w:val="0079531D"/>
    <w:rsid w:val="007954BF"/>
    <w:rsid w:val="00796956"/>
    <w:rsid w:val="007A2A8B"/>
    <w:rsid w:val="007A64F5"/>
    <w:rsid w:val="007A68F4"/>
    <w:rsid w:val="007A75FD"/>
    <w:rsid w:val="007B01DB"/>
    <w:rsid w:val="007B02D1"/>
    <w:rsid w:val="007B25E1"/>
    <w:rsid w:val="007B3A04"/>
    <w:rsid w:val="007B4295"/>
    <w:rsid w:val="007B4A06"/>
    <w:rsid w:val="007C1278"/>
    <w:rsid w:val="007C21C1"/>
    <w:rsid w:val="007C3FA7"/>
    <w:rsid w:val="007C4459"/>
    <w:rsid w:val="007C5F2F"/>
    <w:rsid w:val="007C6390"/>
    <w:rsid w:val="007C65A0"/>
    <w:rsid w:val="007C67F6"/>
    <w:rsid w:val="007D1738"/>
    <w:rsid w:val="007D1B6A"/>
    <w:rsid w:val="007D26B1"/>
    <w:rsid w:val="007D30E8"/>
    <w:rsid w:val="007D3574"/>
    <w:rsid w:val="007D5945"/>
    <w:rsid w:val="007D5F01"/>
    <w:rsid w:val="007D654D"/>
    <w:rsid w:val="007D72BF"/>
    <w:rsid w:val="007E1ABD"/>
    <w:rsid w:val="007E2AE8"/>
    <w:rsid w:val="007E369D"/>
    <w:rsid w:val="007E5198"/>
    <w:rsid w:val="007E615E"/>
    <w:rsid w:val="007E626E"/>
    <w:rsid w:val="007E746F"/>
    <w:rsid w:val="007E7F0F"/>
    <w:rsid w:val="007F06CC"/>
    <w:rsid w:val="007F2453"/>
    <w:rsid w:val="007F2A5F"/>
    <w:rsid w:val="007F2F47"/>
    <w:rsid w:val="007F35D5"/>
    <w:rsid w:val="007F43B7"/>
    <w:rsid w:val="007F45FB"/>
    <w:rsid w:val="007F5A35"/>
    <w:rsid w:val="007F6B15"/>
    <w:rsid w:val="007F737B"/>
    <w:rsid w:val="007F775C"/>
    <w:rsid w:val="00800E36"/>
    <w:rsid w:val="00802CC3"/>
    <w:rsid w:val="00803C18"/>
    <w:rsid w:val="008058E5"/>
    <w:rsid w:val="0080650C"/>
    <w:rsid w:val="008065BB"/>
    <w:rsid w:val="00810E29"/>
    <w:rsid w:val="00812F7B"/>
    <w:rsid w:val="00813373"/>
    <w:rsid w:val="0081478D"/>
    <w:rsid w:val="00820B44"/>
    <w:rsid w:val="00821610"/>
    <w:rsid w:val="00821A7A"/>
    <w:rsid w:val="00822644"/>
    <w:rsid w:val="00823176"/>
    <w:rsid w:val="008233E6"/>
    <w:rsid w:val="008238DC"/>
    <w:rsid w:val="008242A2"/>
    <w:rsid w:val="0082465E"/>
    <w:rsid w:val="00825658"/>
    <w:rsid w:val="00834087"/>
    <w:rsid w:val="008347B9"/>
    <w:rsid w:val="008355F9"/>
    <w:rsid w:val="00836008"/>
    <w:rsid w:val="0084131F"/>
    <w:rsid w:val="00841943"/>
    <w:rsid w:val="00843403"/>
    <w:rsid w:val="00850835"/>
    <w:rsid w:val="008533E6"/>
    <w:rsid w:val="008538AE"/>
    <w:rsid w:val="00853BE9"/>
    <w:rsid w:val="0085582D"/>
    <w:rsid w:val="00855D60"/>
    <w:rsid w:val="00855F66"/>
    <w:rsid w:val="00860811"/>
    <w:rsid w:val="00860EFD"/>
    <w:rsid w:val="008637B3"/>
    <w:rsid w:val="00864003"/>
    <w:rsid w:val="0086401C"/>
    <w:rsid w:val="00864167"/>
    <w:rsid w:val="00866F07"/>
    <w:rsid w:val="00867176"/>
    <w:rsid w:val="0086737F"/>
    <w:rsid w:val="008673CA"/>
    <w:rsid w:val="00870312"/>
    <w:rsid w:val="00873807"/>
    <w:rsid w:val="008741D7"/>
    <w:rsid w:val="0087499B"/>
    <w:rsid w:val="00874DF5"/>
    <w:rsid w:val="00874E2A"/>
    <w:rsid w:val="008760BF"/>
    <w:rsid w:val="0087697E"/>
    <w:rsid w:val="00876AFF"/>
    <w:rsid w:val="00877A04"/>
    <w:rsid w:val="00880C58"/>
    <w:rsid w:val="00882A93"/>
    <w:rsid w:val="00882ECC"/>
    <w:rsid w:val="008831BE"/>
    <w:rsid w:val="00883D0A"/>
    <w:rsid w:val="00883D8E"/>
    <w:rsid w:val="00886649"/>
    <w:rsid w:val="0088727E"/>
    <w:rsid w:val="0089081B"/>
    <w:rsid w:val="00891461"/>
    <w:rsid w:val="00891F03"/>
    <w:rsid w:val="00893662"/>
    <w:rsid w:val="008936EC"/>
    <w:rsid w:val="00896E95"/>
    <w:rsid w:val="008A0273"/>
    <w:rsid w:val="008A02BD"/>
    <w:rsid w:val="008A0DB1"/>
    <w:rsid w:val="008A167C"/>
    <w:rsid w:val="008A304E"/>
    <w:rsid w:val="008A3437"/>
    <w:rsid w:val="008A35B1"/>
    <w:rsid w:val="008A3DB2"/>
    <w:rsid w:val="008A4328"/>
    <w:rsid w:val="008A55D5"/>
    <w:rsid w:val="008A6876"/>
    <w:rsid w:val="008B05E4"/>
    <w:rsid w:val="008B092E"/>
    <w:rsid w:val="008B0BE3"/>
    <w:rsid w:val="008B1037"/>
    <w:rsid w:val="008B1252"/>
    <w:rsid w:val="008B145C"/>
    <w:rsid w:val="008B1FD2"/>
    <w:rsid w:val="008B2AE1"/>
    <w:rsid w:val="008B56BA"/>
    <w:rsid w:val="008B7D2A"/>
    <w:rsid w:val="008C02D4"/>
    <w:rsid w:val="008C0665"/>
    <w:rsid w:val="008C14B7"/>
    <w:rsid w:val="008C28EB"/>
    <w:rsid w:val="008C3BC1"/>
    <w:rsid w:val="008C4AC1"/>
    <w:rsid w:val="008C4FE3"/>
    <w:rsid w:val="008C69FB"/>
    <w:rsid w:val="008C6FCB"/>
    <w:rsid w:val="008D6FD7"/>
    <w:rsid w:val="008D70CC"/>
    <w:rsid w:val="008D773C"/>
    <w:rsid w:val="008D7ABE"/>
    <w:rsid w:val="008E1D75"/>
    <w:rsid w:val="008E310A"/>
    <w:rsid w:val="008E3180"/>
    <w:rsid w:val="008E3F41"/>
    <w:rsid w:val="008E44EC"/>
    <w:rsid w:val="008E478A"/>
    <w:rsid w:val="008F13D1"/>
    <w:rsid w:val="008F1D9B"/>
    <w:rsid w:val="008F1E3C"/>
    <w:rsid w:val="008F2242"/>
    <w:rsid w:val="008F4700"/>
    <w:rsid w:val="00900C61"/>
    <w:rsid w:val="00901964"/>
    <w:rsid w:val="009027BD"/>
    <w:rsid w:val="00903F86"/>
    <w:rsid w:val="00904143"/>
    <w:rsid w:val="009078BC"/>
    <w:rsid w:val="00910155"/>
    <w:rsid w:val="0091077D"/>
    <w:rsid w:val="00910C25"/>
    <w:rsid w:val="009138DA"/>
    <w:rsid w:val="0091467B"/>
    <w:rsid w:val="00915AD1"/>
    <w:rsid w:val="00915BA3"/>
    <w:rsid w:val="009202C1"/>
    <w:rsid w:val="009224BC"/>
    <w:rsid w:val="00923EFD"/>
    <w:rsid w:val="00924844"/>
    <w:rsid w:val="00924946"/>
    <w:rsid w:val="00924FA6"/>
    <w:rsid w:val="00926186"/>
    <w:rsid w:val="00926472"/>
    <w:rsid w:val="0093050E"/>
    <w:rsid w:val="00932D13"/>
    <w:rsid w:val="00935874"/>
    <w:rsid w:val="0093702F"/>
    <w:rsid w:val="0093772B"/>
    <w:rsid w:val="00937945"/>
    <w:rsid w:val="00941439"/>
    <w:rsid w:val="00941A4A"/>
    <w:rsid w:val="009425E0"/>
    <w:rsid w:val="00943E54"/>
    <w:rsid w:val="00944D9A"/>
    <w:rsid w:val="00947CDF"/>
    <w:rsid w:val="00950E5F"/>
    <w:rsid w:val="00954AAE"/>
    <w:rsid w:val="0095638D"/>
    <w:rsid w:val="00956435"/>
    <w:rsid w:val="009573E1"/>
    <w:rsid w:val="00957842"/>
    <w:rsid w:val="009613D1"/>
    <w:rsid w:val="00961DCA"/>
    <w:rsid w:val="00966072"/>
    <w:rsid w:val="00966484"/>
    <w:rsid w:val="00966E4D"/>
    <w:rsid w:val="009703FC"/>
    <w:rsid w:val="00970E28"/>
    <w:rsid w:val="009728C0"/>
    <w:rsid w:val="00972972"/>
    <w:rsid w:val="009740CF"/>
    <w:rsid w:val="00974471"/>
    <w:rsid w:val="009747D2"/>
    <w:rsid w:val="00974EA3"/>
    <w:rsid w:val="00976652"/>
    <w:rsid w:val="0097728C"/>
    <w:rsid w:val="009806A8"/>
    <w:rsid w:val="0098090F"/>
    <w:rsid w:val="00980A87"/>
    <w:rsid w:val="00980C90"/>
    <w:rsid w:val="0098121E"/>
    <w:rsid w:val="009817F2"/>
    <w:rsid w:val="00982E2B"/>
    <w:rsid w:val="00982FBC"/>
    <w:rsid w:val="00985A02"/>
    <w:rsid w:val="009864A1"/>
    <w:rsid w:val="009877C8"/>
    <w:rsid w:val="0098781C"/>
    <w:rsid w:val="0099024D"/>
    <w:rsid w:val="00991251"/>
    <w:rsid w:val="009915CA"/>
    <w:rsid w:val="00992BED"/>
    <w:rsid w:val="009946DB"/>
    <w:rsid w:val="00994F23"/>
    <w:rsid w:val="00996578"/>
    <w:rsid w:val="00996E7C"/>
    <w:rsid w:val="00997D80"/>
    <w:rsid w:val="00997E85"/>
    <w:rsid w:val="009A1E00"/>
    <w:rsid w:val="009A205C"/>
    <w:rsid w:val="009A245C"/>
    <w:rsid w:val="009A2490"/>
    <w:rsid w:val="009A2838"/>
    <w:rsid w:val="009A38B3"/>
    <w:rsid w:val="009A58E1"/>
    <w:rsid w:val="009A66E1"/>
    <w:rsid w:val="009B1B5C"/>
    <w:rsid w:val="009B2505"/>
    <w:rsid w:val="009B2F83"/>
    <w:rsid w:val="009B3B3F"/>
    <w:rsid w:val="009B4FE2"/>
    <w:rsid w:val="009B586C"/>
    <w:rsid w:val="009B7A9D"/>
    <w:rsid w:val="009C11FA"/>
    <w:rsid w:val="009C20A9"/>
    <w:rsid w:val="009C2C4B"/>
    <w:rsid w:val="009C38B0"/>
    <w:rsid w:val="009C4422"/>
    <w:rsid w:val="009C4927"/>
    <w:rsid w:val="009C4D10"/>
    <w:rsid w:val="009C56B4"/>
    <w:rsid w:val="009C7C34"/>
    <w:rsid w:val="009D0070"/>
    <w:rsid w:val="009D084C"/>
    <w:rsid w:val="009D13D5"/>
    <w:rsid w:val="009D18FA"/>
    <w:rsid w:val="009D1E1F"/>
    <w:rsid w:val="009D28FD"/>
    <w:rsid w:val="009D2AE5"/>
    <w:rsid w:val="009D5928"/>
    <w:rsid w:val="009D5EFB"/>
    <w:rsid w:val="009D61FA"/>
    <w:rsid w:val="009D628F"/>
    <w:rsid w:val="009D63F1"/>
    <w:rsid w:val="009D699C"/>
    <w:rsid w:val="009D7682"/>
    <w:rsid w:val="009E1440"/>
    <w:rsid w:val="009E1B78"/>
    <w:rsid w:val="009E2B35"/>
    <w:rsid w:val="009E381D"/>
    <w:rsid w:val="009E4BFA"/>
    <w:rsid w:val="009E6200"/>
    <w:rsid w:val="009E726D"/>
    <w:rsid w:val="009F7881"/>
    <w:rsid w:val="00A0192F"/>
    <w:rsid w:val="00A03EE0"/>
    <w:rsid w:val="00A06B9F"/>
    <w:rsid w:val="00A06F1A"/>
    <w:rsid w:val="00A07C73"/>
    <w:rsid w:val="00A11E53"/>
    <w:rsid w:val="00A12026"/>
    <w:rsid w:val="00A12862"/>
    <w:rsid w:val="00A12C76"/>
    <w:rsid w:val="00A12E36"/>
    <w:rsid w:val="00A169A1"/>
    <w:rsid w:val="00A16BBE"/>
    <w:rsid w:val="00A175AD"/>
    <w:rsid w:val="00A176A6"/>
    <w:rsid w:val="00A178A6"/>
    <w:rsid w:val="00A17956"/>
    <w:rsid w:val="00A17CFA"/>
    <w:rsid w:val="00A200C5"/>
    <w:rsid w:val="00A2372A"/>
    <w:rsid w:val="00A25AFA"/>
    <w:rsid w:val="00A26BD8"/>
    <w:rsid w:val="00A31EB7"/>
    <w:rsid w:val="00A32255"/>
    <w:rsid w:val="00A33D9A"/>
    <w:rsid w:val="00A33FA3"/>
    <w:rsid w:val="00A34A07"/>
    <w:rsid w:val="00A34FF1"/>
    <w:rsid w:val="00A355CF"/>
    <w:rsid w:val="00A3766C"/>
    <w:rsid w:val="00A37BC3"/>
    <w:rsid w:val="00A403FE"/>
    <w:rsid w:val="00A41542"/>
    <w:rsid w:val="00A42986"/>
    <w:rsid w:val="00A43A88"/>
    <w:rsid w:val="00A45330"/>
    <w:rsid w:val="00A45526"/>
    <w:rsid w:val="00A46441"/>
    <w:rsid w:val="00A47611"/>
    <w:rsid w:val="00A51AB6"/>
    <w:rsid w:val="00A52317"/>
    <w:rsid w:val="00A52AC6"/>
    <w:rsid w:val="00A53E14"/>
    <w:rsid w:val="00A55051"/>
    <w:rsid w:val="00A62225"/>
    <w:rsid w:val="00A62A2C"/>
    <w:rsid w:val="00A62E54"/>
    <w:rsid w:val="00A70609"/>
    <w:rsid w:val="00A70B28"/>
    <w:rsid w:val="00A71560"/>
    <w:rsid w:val="00A71C87"/>
    <w:rsid w:val="00A72797"/>
    <w:rsid w:val="00A73B67"/>
    <w:rsid w:val="00A73DA0"/>
    <w:rsid w:val="00A75569"/>
    <w:rsid w:val="00A775EB"/>
    <w:rsid w:val="00A77AE6"/>
    <w:rsid w:val="00A77D11"/>
    <w:rsid w:val="00A8276B"/>
    <w:rsid w:val="00A84997"/>
    <w:rsid w:val="00A84C5A"/>
    <w:rsid w:val="00A86449"/>
    <w:rsid w:val="00A868CA"/>
    <w:rsid w:val="00A86A12"/>
    <w:rsid w:val="00A87F32"/>
    <w:rsid w:val="00A92C7F"/>
    <w:rsid w:val="00A92E32"/>
    <w:rsid w:val="00A92F05"/>
    <w:rsid w:val="00A94ADD"/>
    <w:rsid w:val="00A94B9B"/>
    <w:rsid w:val="00A96529"/>
    <w:rsid w:val="00A97E1C"/>
    <w:rsid w:val="00AA06F2"/>
    <w:rsid w:val="00AA1023"/>
    <w:rsid w:val="00AA2A0B"/>
    <w:rsid w:val="00AA2E18"/>
    <w:rsid w:val="00AA5247"/>
    <w:rsid w:val="00AA5A1C"/>
    <w:rsid w:val="00AB13FF"/>
    <w:rsid w:val="00AB141F"/>
    <w:rsid w:val="00AB3363"/>
    <w:rsid w:val="00AB4C6B"/>
    <w:rsid w:val="00AB575F"/>
    <w:rsid w:val="00AB5E7E"/>
    <w:rsid w:val="00AB623B"/>
    <w:rsid w:val="00AB695D"/>
    <w:rsid w:val="00AC07E4"/>
    <w:rsid w:val="00AC0CEF"/>
    <w:rsid w:val="00AC101C"/>
    <w:rsid w:val="00AC111C"/>
    <w:rsid w:val="00AC1727"/>
    <w:rsid w:val="00AC37CF"/>
    <w:rsid w:val="00AC6E2C"/>
    <w:rsid w:val="00AD1A4D"/>
    <w:rsid w:val="00AD2395"/>
    <w:rsid w:val="00AD2975"/>
    <w:rsid w:val="00AD2A9D"/>
    <w:rsid w:val="00AD3D09"/>
    <w:rsid w:val="00AD56E8"/>
    <w:rsid w:val="00AD7107"/>
    <w:rsid w:val="00AE118F"/>
    <w:rsid w:val="00AE179F"/>
    <w:rsid w:val="00AE1A12"/>
    <w:rsid w:val="00AE1E63"/>
    <w:rsid w:val="00AE3B45"/>
    <w:rsid w:val="00AE3C1D"/>
    <w:rsid w:val="00AE40C0"/>
    <w:rsid w:val="00AE4D1C"/>
    <w:rsid w:val="00AE5678"/>
    <w:rsid w:val="00AE5A26"/>
    <w:rsid w:val="00AF10A3"/>
    <w:rsid w:val="00AF1B82"/>
    <w:rsid w:val="00AF1D6F"/>
    <w:rsid w:val="00AF4054"/>
    <w:rsid w:val="00AF5586"/>
    <w:rsid w:val="00AF5837"/>
    <w:rsid w:val="00AF6AD5"/>
    <w:rsid w:val="00AF6CB5"/>
    <w:rsid w:val="00AF72F5"/>
    <w:rsid w:val="00AF77C9"/>
    <w:rsid w:val="00AF7FE0"/>
    <w:rsid w:val="00B00467"/>
    <w:rsid w:val="00B01C16"/>
    <w:rsid w:val="00B01EA8"/>
    <w:rsid w:val="00B030D6"/>
    <w:rsid w:val="00B03FC7"/>
    <w:rsid w:val="00B045DD"/>
    <w:rsid w:val="00B04E02"/>
    <w:rsid w:val="00B067A5"/>
    <w:rsid w:val="00B07385"/>
    <w:rsid w:val="00B10893"/>
    <w:rsid w:val="00B10C92"/>
    <w:rsid w:val="00B10D9D"/>
    <w:rsid w:val="00B11B83"/>
    <w:rsid w:val="00B11C14"/>
    <w:rsid w:val="00B15B64"/>
    <w:rsid w:val="00B15C92"/>
    <w:rsid w:val="00B1608E"/>
    <w:rsid w:val="00B17090"/>
    <w:rsid w:val="00B1731D"/>
    <w:rsid w:val="00B2172A"/>
    <w:rsid w:val="00B21C9D"/>
    <w:rsid w:val="00B22BC1"/>
    <w:rsid w:val="00B24DE4"/>
    <w:rsid w:val="00B25B3E"/>
    <w:rsid w:val="00B2620A"/>
    <w:rsid w:val="00B265A0"/>
    <w:rsid w:val="00B26F09"/>
    <w:rsid w:val="00B270E5"/>
    <w:rsid w:val="00B27DD4"/>
    <w:rsid w:val="00B32181"/>
    <w:rsid w:val="00B321AD"/>
    <w:rsid w:val="00B33877"/>
    <w:rsid w:val="00B35CD9"/>
    <w:rsid w:val="00B36C6F"/>
    <w:rsid w:val="00B40835"/>
    <w:rsid w:val="00B41A68"/>
    <w:rsid w:val="00B42F76"/>
    <w:rsid w:val="00B463E3"/>
    <w:rsid w:val="00B46B0B"/>
    <w:rsid w:val="00B47A01"/>
    <w:rsid w:val="00B51B4D"/>
    <w:rsid w:val="00B51BE2"/>
    <w:rsid w:val="00B54024"/>
    <w:rsid w:val="00B54749"/>
    <w:rsid w:val="00B5597C"/>
    <w:rsid w:val="00B55F48"/>
    <w:rsid w:val="00B56763"/>
    <w:rsid w:val="00B60304"/>
    <w:rsid w:val="00B6123C"/>
    <w:rsid w:val="00B63524"/>
    <w:rsid w:val="00B6469D"/>
    <w:rsid w:val="00B6486F"/>
    <w:rsid w:val="00B65421"/>
    <w:rsid w:val="00B677AC"/>
    <w:rsid w:val="00B70ED0"/>
    <w:rsid w:val="00B715F0"/>
    <w:rsid w:val="00B72064"/>
    <w:rsid w:val="00B72A7C"/>
    <w:rsid w:val="00B74327"/>
    <w:rsid w:val="00B75D42"/>
    <w:rsid w:val="00B7661E"/>
    <w:rsid w:val="00B76820"/>
    <w:rsid w:val="00B80791"/>
    <w:rsid w:val="00B84D51"/>
    <w:rsid w:val="00B85012"/>
    <w:rsid w:val="00B85526"/>
    <w:rsid w:val="00B857D7"/>
    <w:rsid w:val="00B863E8"/>
    <w:rsid w:val="00B86689"/>
    <w:rsid w:val="00B87829"/>
    <w:rsid w:val="00B87B22"/>
    <w:rsid w:val="00B913C4"/>
    <w:rsid w:val="00B920E5"/>
    <w:rsid w:val="00B92E2B"/>
    <w:rsid w:val="00B95465"/>
    <w:rsid w:val="00B96CA2"/>
    <w:rsid w:val="00BA0A9B"/>
    <w:rsid w:val="00BA3934"/>
    <w:rsid w:val="00BA49CB"/>
    <w:rsid w:val="00BA4EA3"/>
    <w:rsid w:val="00BA7CDA"/>
    <w:rsid w:val="00BB077B"/>
    <w:rsid w:val="00BB34E9"/>
    <w:rsid w:val="00BB3FC3"/>
    <w:rsid w:val="00BB4FB2"/>
    <w:rsid w:val="00BB69D0"/>
    <w:rsid w:val="00BB6BC2"/>
    <w:rsid w:val="00BB7F93"/>
    <w:rsid w:val="00BC2B1E"/>
    <w:rsid w:val="00BC2BF2"/>
    <w:rsid w:val="00BC3CDC"/>
    <w:rsid w:val="00BC3D08"/>
    <w:rsid w:val="00BC3D3E"/>
    <w:rsid w:val="00BC3F35"/>
    <w:rsid w:val="00BC4EAA"/>
    <w:rsid w:val="00BC57AA"/>
    <w:rsid w:val="00BC59DF"/>
    <w:rsid w:val="00BC5FE3"/>
    <w:rsid w:val="00BC71EB"/>
    <w:rsid w:val="00BD0C12"/>
    <w:rsid w:val="00BD2E8A"/>
    <w:rsid w:val="00BD4EC0"/>
    <w:rsid w:val="00BD60B1"/>
    <w:rsid w:val="00BD66BB"/>
    <w:rsid w:val="00BD7B2E"/>
    <w:rsid w:val="00BE2E8A"/>
    <w:rsid w:val="00BE4F5B"/>
    <w:rsid w:val="00BE5143"/>
    <w:rsid w:val="00BE7AF8"/>
    <w:rsid w:val="00BF04D1"/>
    <w:rsid w:val="00BF04D9"/>
    <w:rsid w:val="00BF0EA9"/>
    <w:rsid w:val="00BF3577"/>
    <w:rsid w:val="00BF558F"/>
    <w:rsid w:val="00BF781B"/>
    <w:rsid w:val="00C00902"/>
    <w:rsid w:val="00C01591"/>
    <w:rsid w:val="00C01AEA"/>
    <w:rsid w:val="00C01F12"/>
    <w:rsid w:val="00C029C8"/>
    <w:rsid w:val="00C0329D"/>
    <w:rsid w:val="00C035A0"/>
    <w:rsid w:val="00C037A1"/>
    <w:rsid w:val="00C0647C"/>
    <w:rsid w:val="00C06865"/>
    <w:rsid w:val="00C11B39"/>
    <w:rsid w:val="00C11EEA"/>
    <w:rsid w:val="00C13820"/>
    <w:rsid w:val="00C15471"/>
    <w:rsid w:val="00C154AA"/>
    <w:rsid w:val="00C165BC"/>
    <w:rsid w:val="00C17524"/>
    <w:rsid w:val="00C2124F"/>
    <w:rsid w:val="00C22CFB"/>
    <w:rsid w:val="00C230E6"/>
    <w:rsid w:val="00C23878"/>
    <w:rsid w:val="00C2455D"/>
    <w:rsid w:val="00C248DE"/>
    <w:rsid w:val="00C24CEA"/>
    <w:rsid w:val="00C25179"/>
    <w:rsid w:val="00C2596E"/>
    <w:rsid w:val="00C25CBF"/>
    <w:rsid w:val="00C26FEC"/>
    <w:rsid w:val="00C279E4"/>
    <w:rsid w:val="00C30BA5"/>
    <w:rsid w:val="00C313F5"/>
    <w:rsid w:val="00C348AA"/>
    <w:rsid w:val="00C36CBB"/>
    <w:rsid w:val="00C37D58"/>
    <w:rsid w:val="00C41CFF"/>
    <w:rsid w:val="00C42151"/>
    <w:rsid w:val="00C433A7"/>
    <w:rsid w:val="00C433E2"/>
    <w:rsid w:val="00C445FC"/>
    <w:rsid w:val="00C458CF"/>
    <w:rsid w:val="00C459F8"/>
    <w:rsid w:val="00C47600"/>
    <w:rsid w:val="00C51B98"/>
    <w:rsid w:val="00C51D9B"/>
    <w:rsid w:val="00C520F3"/>
    <w:rsid w:val="00C525D5"/>
    <w:rsid w:val="00C52896"/>
    <w:rsid w:val="00C52BB0"/>
    <w:rsid w:val="00C5302A"/>
    <w:rsid w:val="00C53627"/>
    <w:rsid w:val="00C53B66"/>
    <w:rsid w:val="00C54ABA"/>
    <w:rsid w:val="00C5758C"/>
    <w:rsid w:val="00C575DD"/>
    <w:rsid w:val="00C60138"/>
    <w:rsid w:val="00C61F5E"/>
    <w:rsid w:val="00C6232B"/>
    <w:rsid w:val="00C649F8"/>
    <w:rsid w:val="00C64A56"/>
    <w:rsid w:val="00C654C2"/>
    <w:rsid w:val="00C7144A"/>
    <w:rsid w:val="00C74B48"/>
    <w:rsid w:val="00C755D2"/>
    <w:rsid w:val="00C76A22"/>
    <w:rsid w:val="00C77702"/>
    <w:rsid w:val="00C77811"/>
    <w:rsid w:val="00C778C0"/>
    <w:rsid w:val="00C80992"/>
    <w:rsid w:val="00C8122F"/>
    <w:rsid w:val="00C82672"/>
    <w:rsid w:val="00C83F70"/>
    <w:rsid w:val="00C852EE"/>
    <w:rsid w:val="00C858EB"/>
    <w:rsid w:val="00C85B8F"/>
    <w:rsid w:val="00C86FB7"/>
    <w:rsid w:val="00C87BB7"/>
    <w:rsid w:val="00C9195D"/>
    <w:rsid w:val="00C9312C"/>
    <w:rsid w:val="00C93223"/>
    <w:rsid w:val="00C96C77"/>
    <w:rsid w:val="00C9711C"/>
    <w:rsid w:val="00C97300"/>
    <w:rsid w:val="00CA4A21"/>
    <w:rsid w:val="00CA5D7B"/>
    <w:rsid w:val="00CB0B58"/>
    <w:rsid w:val="00CB1970"/>
    <w:rsid w:val="00CB1A86"/>
    <w:rsid w:val="00CB22EF"/>
    <w:rsid w:val="00CB292D"/>
    <w:rsid w:val="00CB37E4"/>
    <w:rsid w:val="00CB3921"/>
    <w:rsid w:val="00CB3D6B"/>
    <w:rsid w:val="00CB5CCB"/>
    <w:rsid w:val="00CC0469"/>
    <w:rsid w:val="00CC30D0"/>
    <w:rsid w:val="00CD12D6"/>
    <w:rsid w:val="00CD18BE"/>
    <w:rsid w:val="00CD1ADA"/>
    <w:rsid w:val="00CD2046"/>
    <w:rsid w:val="00CD241C"/>
    <w:rsid w:val="00CD2891"/>
    <w:rsid w:val="00CD5B99"/>
    <w:rsid w:val="00CD631B"/>
    <w:rsid w:val="00CD6F44"/>
    <w:rsid w:val="00CE046F"/>
    <w:rsid w:val="00CE05B2"/>
    <w:rsid w:val="00CE0730"/>
    <w:rsid w:val="00CE310F"/>
    <w:rsid w:val="00CE36D4"/>
    <w:rsid w:val="00CE40BF"/>
    <w:rsid w:val="00CE6A76"/>
    <w:rsid w:val="00CE7A2B"/>
    <w:rsid w:val="00CE7B0F"/>
    <w:rsid w:val="00CE7B88"/>
    <w:rsid w:val="00CE7E1D"/>
    <w:rsid w:val="00CF16D0"/>
    <w:rsid w:val="00CF1F2E"/>
    <w:rsid w:val="00CF2308"/>
    <w:rsid w:val="00CF2B7F"/>
    <w:rsid w:val="00CF3F90"/>
    <w:rsid w:val="00CF4560"/>
    <w:rsid w:val="00CF4F67"/>
    <w:rsid w:val="00CF53EE"/>
    <w:rsid w:val="00CF5BDC"/>
    <w:rsid w:val="00CF7F37"/>
    <w:rsid w:val="00D003D4"/>
    <w:rsid w:val="00D00B6E"/>
    <w:rsid w:val="00D02F6A"/>
    <w:rsid w:val="00D04A7F"/>
    <w:rsid w:val="00D04C46"/>
    <w:rsid w:val="00D0508B"/>
    <w:rsid w:val="00D054D1"/>
    <w:rsid w:val="00D065F3"/>
    <w:rsid w:val="00D07402"/>
    <w:rsid w:val="00D109F5"/>
    <w:rsid w:val="00D10A71"/>
    <w:rsid w:val="00D118ED"/>
    <w:rsid w:val="00D12043"/>
    <w:rsid w:val="00D13FBB"/>
    <w:rsid w:val="00D155A3"/>
    <w:rsid w:val="00D17835"/>
    <w:rsid w:val="00D202C2"/>
    <w:rsid w:val="00D202F1"/>
    <w:rsid w:val="00D20750"/>
    <w:rsid w:val="00D21BB8"/>
    <w:rsid w:val="00D2225E"/>
    <w:rsid w:val="00D24610"/>
    <w:rsid w:val="00D24DDD"/>
    <w:rsid w:val="00D261D7"/>
    <w:rsid w:val="00D264FA"/>
    <w:rsid w:val="00D26749"/>
    <w:rsid w:val="00D278C3"/>
    <w:rsid w:val="00D30C60"/>
    <w:rsid w:val="00D311F4"/>
    <w:rsid w:val="00D32F17"/>
    <w:rsid w:val="00D33421"/>
    <w:rsid w:val="00D338CB"/>
    <w:rsid w:val="00D341AD"/>
    <w:rsid w:val="00D37F44"/>
    <w:rsid w:val="00D401EB"/>
    <w:rsid w:val="00D403D3"/>
    <w:rsid w:val="00D40766"/>
    <w:rsid w:val="00D4155F"/>
    <w:rsid w:val="00D4186E"/>
    <w:rsid w:val="00D43E79"/>
    <w:rsid w:val="00D45267"/>
    <w:rsid w:val="00D45DB3"/>
    <w:rsid w:val="00D46DD2"/>
    <w:rsid w:val="00D474B5"/>
    <w:rsid w:val="00D506D8"/>
    <w:rsid w:val="00D53BFF"/>
    <w:rsid w:val="00D53FA0"/>
    <w:rsid w:val="00D53FF0"/>
    <w:rsid w:val="00D5552F"/>
    <w:rsid w:val="00D55639"/>
    <w:rsid w:val="00D557C0"/>
    <w:rsid w:val="00D55DC5"/>
    <w:rsid w:val="00D561B0"/>
    <w:rsid w:val="00D565BF"/>
    <w:rsid w:val="00D568A9"/>
    <w:rsid w:val="00D57366"/>
    <w:rsid w:val="00D609D0"/>
    <w:rsid w:val="00D60A1C"/>
    <w:rsid w:val="00D629CD"/>
    <w:rsid w:val="00D6304C"/>
    <w:rsid w:val="00D63394"/>
    <w:rsid w:val="00D63426"/>
    <w:rsid w:val="00D64762"/>
    <w:rsid w:val="00D6500A"/>
    <w:rsid w:val="00D65F16"/>
    <w:rsid w:val="00D67DAD"/>
    <w:rsid w:val="00D73ABE"/>
    <w:rsid w:val="00D75AA3"/>
    <w:rsid w:val="00D7750C"/>
    <w:rsid w:val="00D77C8E"/>
    <w:rsid w:val="00D80717"/>
    <w:rsid w:val="00D80BE1"/>
    <w:rsid w:val="00D80D4E"/>
    <w:rsid w:val="00D814FC"/>
    <w:rsid w:val="00D832CB"/>
    <w:rsid w:val="00D86E06"/>
    <w:rsid w:val="00D90421"/>
    <w:rsid w:val="00D92566"/>
    <w:rsid w:val="00D92920"/>
    <w:rsid w:val="00D94BBA"/>
    <w:rsid w:val="00D95EF2"/>
    <w:rsid w:val="00D97598"/>
    <w:rsid w:val="00DA32CE"/>
    <w:rsid w:val="00DA3306"/>
    <w:rsid w:val="00DA3C9B"/>
    <w:rsid w:val="00DA3CAE"/>
    <w:rsid w:val="00DA5C81"/>
    <w:rsid w:val="00DA6F6D"/>
    <w:rsid w:val="00DB0F57"/>
    <w:rsid w:val="00DB2DBE"/>
    <w:rsid w:val="00DB351A"/>
    <w:rsid w:val="00DB6318"/>
    <w:rsid w:val="00DB648B"/>
    <w:rsid w:val="00DB7DCB"/>
    <w:rsid w:val="00DC1C5F"/>
    <w:rsid w:val="00DC234E"/>
    <w:rsid w:val="00DC260F"/>
    <w:rsid w:val="00DC4265"/>
    <w:rsid w:val="00DC4941"/>
    <w:rsid w:val="00DC5DB3"/>
    <w:rsid w:val="00DC69A0"/>
    <w:rsid w:val="00DC6E17"/>
    <w:rsid w:val="00DD0590"/>
    <w:rsid w:val="00DD0B57"/>
    <w:rsid w:val="00DE03AF"/>
    <w:rsid w:val="00DE04D1"/>
    <w:rsid w:val="00DE4FA8"/>
    <w:rsid w:val="00DE4FD0"/>
    <w:rsid w:val="00DE5131"/>
    <w:rsid w:val="00DE6838"/>
    <w:rsid w:val="00DE7AC8"/>
    <w:rsid w:val="00DE7DDD"/>
    <w:rsid w:val="00DF00C6"/>
    <w:rsid w:val="00DF18B7"/>
    <w:rsid w:val="00DF19DB"/>
    <w:rsid w:val="00DF1CFA"/>
    <w:rsid w:val="00DF2ABE"/>
    <w:rsid w:val="00DF3127"/>
    <w:rsid w:val="00DF41C3"/>
    <w:rsid w:val="00DF4308"/>
    <w:rsid w:val="00DF44C8"/>
    <w:rsid w:val="00DF5E92"/>
    <w:rsid w:val="00DF611C"/>
    <w:rsid w:val="00DF6F04"/>
    <w:rsid w:val="00E00B70"/>
    <w:rsid w:val="00E020DC"/>
    <w:rsid w:val="00E0210A"/>
    <w:rsid w:val="00E02687"/>
    <w:rsid w:val="00E026F0"/>
    <w:rsid w:val="00E03045"/>
    <w:rsid w:val="00E03187"/>
    <w:rsid w:val="00E03BCF"/>
    <w:rsid w:val="00E03DD5"/>
    <w:rsid w:val="00E053CD"/>
    <w:rsid w:val="00E05EE4"/>
    <w:rsid w:val="00E1110F"/>
    <w:rsid w:val="00E1207D"/>
    <w:rsid w:val="00E15071"/>
    <w:rsid w:val="00E16187"/>
    <w:rsid w:val="00E1622E"/>
    <w:rsid w:val="00E16710"/>
    <w:rsid w:val="00E174A1"/>
    <w:rsid w:val="00E177E7"/>
    <w:rsid w:val="00E17A30"/>
    <w:rsid w:val="00E20633"/>
    <w:rsid w:val="00E23E04"/>
    <w:rsid w:val="00E23FB4"/>
    <w:rsid w:val="00E24678"/>
    <w:rsid w:val="00E25180"/>
    <w:rsid w:val="00E25867"/>
    <w:rsid w:val="00E2717F"/>
    <w:rsid w:val="00E3115A"/>
    <w:rsid w:val="00E32431"/>
    <w:rsid w:val="00E3320F"/>
    <w:rsid w:val="00E35463"/>
    <w:rsid w:val="00E358E5"/>
    <w:rsid w:val="00E36895"/>
    <w:rsid w:val="00E37264"/>
    <w:rsid w:val="00E375F7"/>
    <w:rsid w:val="00E4089A"/>
    <w:rsid w:val="00E40EF2"/>
    <w:rsid w:val="00E41A2D"/>
    <w:rsid w:val="00E41E7E"/>
    <w:rsid w:val="00E429BD"/>
    <w:rsid w:val="00E43186"/>
    <w:rsid w:val="00E432DA"/>
    <w:rsid w:val="00E435FE"/>
    <w:rsid w:val="00E43ACA"/>
    <w:rsid w:val="00E46BC4"/>
    <w:rsid w:val="00E47743"/>
    <w:rsid w:val="00E50481"/>
    <w:rsid w:val="00E50F0F"/>
    <w:rsid w:val="00E52104"/>
    <w:rsid w:val="00E52560"/>
    <w:rsid w:val="00E52636"/>
    <w:rsid w:val="00E542C5"/>
    <w:rsid w:val="00E54958"/>
    <w:rsid w:val="00E559C5"/>
    <w:rsid w:val="00E57047"/>
    <w:rsid w:val="00E60325"/>
    <w:rsid w:val="00E60974"/>
    <w:rsid w:val="00E63357"/>
    <w:rsid w:val="00E7075A"/>
    <w:rsid w:val="00E71230"/>
    <w:rsid w:val="00E71B40"/>
    <w:rsid w:val="00E73E35"/>
    <w:rsid w:val="00E75D76"/>
    <w:rsid w:val="00E814A5"/>
    <w:rsid w:val="00E817F6"/>
    <w:rsid w:val="00E81D31"/>
    <w:rsid w:val="00E8232D"/>
    <w:rsid w:val="00E82916"/>
    <w:rsid w:val="00E84262"/>
    <w:rsid w:val="00E8448F"/>
    <w:rsid w:val="00E849E3"/>
    <w:rsid w:val="00E8667F"/>
    <w:rsid w:val="00E9059C"/>
    <w:rsid w:val="00E905A7"/>
    <w:rsid w:val="00E90DA1"/>
    <w:rsid w:val="00E92249"/>
    <w:rsid w:val="00E92FF0"/>
    <w:rsid w:val="00E94AC0"/>
    <w:rsid w:val="00E94CD5"/>
    <w:rsid w:val="00E95000"/>
    <w:rsid w:val="00E9692E"/>
    <w:rsid w:val="00E96B90"/>
    <w:rsid w:val="00EA08A6"/>
    <w:rsid w:val="00EA2DCA"/>
    <w:rsid w:val="00EA3AF0"/>
    <w:rsid w:val="00EA3C4E"/>
    <w:rsid w:val="00EA3CB0"/>
    <w:rsid w:val="00EA518B"/>
    <w:rsid w:val="00EA5F81"/>
    <w:rsid w:val="00EA7CCA"/>
    <w:rsid w:val="00EB01FA"/>
    <w:rsid w:val="00EB09D2"/>
    <w:rsid w:val="00EB1212"/>
    <w:rsid w:val="00EB2031"/>
    <w:rsid w:val="00EB26F6"/>
    <w:rsid w:val="00EB2BF7"/>
    <w:rsid w:val="00EB2DC7"/>
    <w:rsid w:val="00EB4A3A"/>
    <w:rsid w:val="00EB55CC"/>
    <w:rsid w:val="00EB5BF7"/>
    <w:rsid w:val="00EB7062"/>
    <w:rsid w:val="00EC03C7"/>
    <w:rsid w:val="00EC0C41"/>
    <w:rsid w:val="00EC0DC9"/>
    <w:rsid w:val="00EC1F3B"/>
    <w:rsid w:val="00EC547E"/>
    <w:rsid w:val="00EC6500"/>
    <w:rsid w:val="00EC66A5"/>
    <w:rsid w:val="00EC7EE2"/>
    <w:rsid w:val="00ED0A3B"/>
    <w:rsid w:val="00ED2E2A"/>
    <w:rsid w:val="00ED3AA0"/>
    <w:rsid w:val="00ED415D"/>
    <w:rsid w:val="00ED425D"/>
    <w:rsid w:val="00ED434B"/>
    <w:rsid w:val="00ED44F7"/>
    <w:rsid w:val="00ED54E9"/>
    <w:rsid w:val="00ED5C9B"/>
    <w:rsid w:val="00EE06E6"/>
    <w:rsid w:val="00EE2967"/>
    <w:rsid w:val="00EE2DA0"/>
    <w:rsid w:val="00EE3260"/>
    <w:rsid w:val="00EE38FE"/>
    <w:rsid w:val="00EE6006"/>
    <w:rsid w:val="00EF0BDD"/>
    <w:rsid w:val="00EF13FA"/>
    <w:rsid w:val="00EF1418"/>
    <w:rsid w:val="00EF2108"/>
    <w:rsid w:val="00EF2B67"/>
    <w:rsid w:val="00EF5A5C"/>
    <w:rsid w:val="00EF70D4"/>
    <w:rsid w:val="00EF78D5"/>
    <w:rsid w:val="00F00978"/>
    <w:rsid w:val="00F01121"/>
    <w:rsid w:val="00F013FE"/>
    <w:rsid w:val="00F0150D"/>
    <w:rsid w:val="00F028BE"/>
    <w:rsid w:val="00F03452"/>
    <w:rsid w:val="00F06F91"/>
    <w:rsid w:val="00F0739C"/>
    <w:rsid w:val="00F11ED4"/>
    <w:rsid w:val="00F12C34"/>
    <w:rsid w:val="00F12E81"/>
    <w:rsid w:val="00F13814"/>
    <w:rsid w:val="00F13991"/>
    <w:rsid w:val="00F13B8F"/>
    <w:rsid w:val="00F14110"/>
    <w:rsid w:val="00F141F5"/>
    <w:rsid w:val="00F16CBA"/>
    <w:rsid w:val="00F17DD2"/>
    <w:rsid w:val="00F22C7E"/>
    <w:rsid w:val="00F22FBD"/>
    <w:rsid w:val="00F238C8"/>
    <w:rsid w:val="00F253AC"/>
    <w:rsid w:val="00F306EA"/>
    <w:rsid w:val="00F30ECD"/>
    <w:rsid w:val="00F3137A"/>
    <w:rsid w:val="00F316C1"/>
    <w:rsid w:val="00F325DF"/>
    <w:rsid w:val="00F32C66"/>
    <w:rsid w:val="00F33A91"/>
    <w:rsid w:val="00F355FB"/>
    <w:rsid w:val="00F35B63"/>
    <w:rsid w:val="00F35D7D"/>
    <w:rsid w:val="00F37870"/>
    <w:rsid w:val="00F402DF"/>
    <w:rsid w:val="00F425C5"/>
    <w:rsid w:val="00F426E5"/>
    <w:rsid w:val="00F43156"/>
    <w:rsid w:val="00F43B2E"/>
    <w:rsid w:val="00F43E13"/>
    <w:rsid w:val="00F44507"/>
    <w:rsid w:val="00F44E10"/>
    <w:rsid w:val="00F45373"/>
    <w:rsid w:val="00F468C0"/>
    <w:rsid w:val="00F46FEB"/>
    <w:rsid w:val="00F47176"/>
    <w:rsid w:val="00F4787D"/>
    <w:rsid w:val="00F529FF"/>
    <w:rsid w:val="00F54296"/>
    <w:rsid w:val="00F545A8"/>
    <w:rsid w:val="00F5498A"/>
    <w:rsid w:val="00F54A4F"/>
    <w:rsid w:val="00F5628B"/>
    <w:rsid w:val="00F562C8"/>
    <w:rsid w:val="00F602CA"/>
    <w:rsid w:val="00F60396"/>
    <w:rsid w:val="00F60C2B"/>
    <w:rsid w:val="00F6149D"/>
    <w:rsid w:val="00F620A9"/>
    <w:rsid w:val="00F625C0"/>
    <w:rsid w:val="00F62784"/>
    <w:rsid w:val="00F649D3"/>
    <w:rsid w:val="00F652C0"/>
    <w:rsid w:val="00F671D1"/>
    <w:rsid w:val="00F703CE"/>
    <w:rsid w:val="00F706B6"/>
    <w:rsid w:val="00F72564"/>
    <w:rsid w:val="00F72941"/>
    <w:rsid w:val="00F72B01"/>
    <w:rsid w:val="00F72FBD"/>
    <w:rsid w:val="00F72FC2"/>
    <w:rsid w:val="00F73BA1"/>
    <w:rsid w:val="00F74231"/>
    <w:rsid w:val="00F7426F"/>
    <w:rsid w:val="00F74334"/>
    <w:rsid w:val="00F76CF4"/>
    <w:rsid w:val="00F80BEB"/>
    <w:rsid w:val="00F8163D"/>
    <w:rsid w:val="00F82020"/>
    <w:rsid w:val="00F8277D"/>
    <w:rsid w:val="00F82AF6"/>
    <w:rsid w:val="00F82E90"/>
    <w:rsid w:val="00F8343B"/>
    <w:rsid w:val="00F83AED"/>
    <w:rsid w:val="00F849ED"/>
    <w:rsid w:val="00F86024"/>
    <w:rsid w:val="00F87C81"/>
    <w:rsid w:val="00F87CBD"/>
    <w:rsid w:val="00F91751"/>
    <w:rsid w:val="00F92245"/>
    <w:rsid w:val="00F93C04"/>
    <w:rsid w:val="00F9587F"/>
    <w:rsid w:val="00F96174"/>
    <w:rsid w:val="00F96AEC"/>
    <w:rsid w:val="00FA0226"/>
    <w:rsid w:val="00FA2D2E"/>
    <w:rsid w:val="00FA2DAF"/>
    <w:rsid w:val="00FA4B4A"/>
    <w:rsid w:val="00FA67F4"/>
    <w:rsid w:val="00FA6E6A"/>
    <w:rsid w:val="00FB0356"/>
    <w:rsid w:val="00FB05EF"/>
    <w:rsid w:val="00FB0D00"/>
    <w:rsid w:val="00FB2048"/>
    <w:rsid w:val="00FB42E9"/>
    <w:rsid w:val="00FB4A51"/>
    <w:rsid w:val="00FC0DA7"/>
    <w:rsid w:val="00FC1627"/>
    <w:rsid w:val="00FC2378"/>
    <w:rsid w:val="00FC2CA2"/>
    <w:rsid w:val="00FC2CDB"/>
    <w:rsid w:val="00FC519B"/>
    <w:rsid w:val="00FD1231"/>
    <w:rsid w:val="00FD1352"/>
    <w:rsid w:val="00FD143B"/>
    <w:rsid w:val="00FD1C48"/>
    <w:rsid w:val="00FD44F0"/>
    <w:rsid w:val="00FD4A7E"/>
    <w:rsid w:val="00FD4C28"/>
    <w:rsid w:val="00FD6FA5"/>
    <w:rsid w:val="00FD7791"/>
    <w:rsid w:val="00FE052E"/>
    <w:rsid w:val="00FE0940"/>
    <w:rsid w:val="00FE12BA"/>
    <w:rsid w:val="00FE3C5A"/>
    <w:rsid w:val="00FE4E49"/>
    <w:rsid w:val="00FE512F"/>
    <w:rsid w:val="00FE63C6"/>
    <w:rsid w:val="00FE6727"/>
    <w:rsid w:val="00FE73EA"/>
    <w:rsid w:val="00FE7952"/>
    <w:rsid w:val="00FE7D78"/>
    <w:rsid w:val="00FF1E09"/>
    <w:rsid w:val="00FF27A3"/>
    <w:rsid w:val="00FF31D1"/>
    <w:rsid w:val="00FF44EE"/>
    <w:rsid w:val="00FF4D5C"/>
    <w:rsid w:val="00FF5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B2A7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Cambria" w:hAnsi="Cambria" w:cs="Cambria"/>
        <w:color w:val="000000"/>
        <w:sz w:val="24"/>
        <w:szCs w:val="24"/>
        <w:lang w:val="en-AU" w:eastAsia="en-AU" w:bidi="ar-SA"/>
      </w:rPr>
    </w:rPrDefault>
    <w:pPrDefault>
      <w:pPr>
        <w:widowControl w:val="0"/>
        <w:spacing w:after="20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35B8A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libri" w:eastAsia="Calibri" w:hAnsi="Calibri" w:cs="Calibri"/>
      <w:b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libri" w:eastAsia="Calibri" w:hAnsi="Calibri" w:cs="Calibri"/>
      <w:i/>
      <w:color w:val="4F81BD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libri" w:eastAsia="Calibri" w:hAnsi="Calibri" w:cs="Calibri"/>
      <w:color w:val="4F81B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240"/>
      <w:jc w:val="center"/>
    </w:pPr>
    <w:rPr>
      <w:rFonts w:ascii="Calibri" w:eastAsia="Calibri" w:hAnsi="Calibri" w:cs="Calibri"/>
      <w:b/>
      <w:color w:val="335B8A"/>
      <w:sz w:val="36"/>
      <w:szCs w:val="36"/>
    </w:rPr>
  </w:style>
  <w:style w:type="paragraph" w:styleId="Subtitle">
    <w:name w:val="Subtitle"/>
    <w:basedOn w:val="Normal"/>
    <w:next w:val="Normal"/>
    <w:pPr>
      <w:keepNext/>
      <w:keepLines/>
      <w:spacing w:before="240" w:after="240"/>
      <w:jc w:val="center"/>
    </w:pPr>
    <w:rPr>
      <w:rFonts w:ascii="Calibri" w:eastAsia="Calibri" w:hAnsi="Calibri" w:cs="Calibri"/>
      <w:b/>
      <w:color w:val="335B8A"/>
      <w:sz w:val="30"/>
      <w:szCs w:val="30"/>
    </w:rPr>
  </w:style>
  <w:style w:type="character" w:styleId="CommentReference">
    <w:name w:val="annotation reference"/>
    <w:basedOn w:val="DefaultParagraphFont"/>
    <w:uiPriority w:val="99"/>
    <w:semiHidden/>
    <w:unhideWhenUsed/>
    <w:rsid w:val="00F562C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562C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62C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62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62C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2C8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2C8"/>
    <w:rPr>
      <w:rFonts w:ascii="Tahoma" w:hAnsi="Tahoma" w:cs="Tahoma"/>
      <w:sz w:val="16"/>
      <w:szCs w:val="16"/>
    </w:rPr>
  </w:style>
  <w:style w:type="paragraph" w:styleId="Revision">
    <w:name w:val="Revision"/>
    <w:hidden/>
    <w:uiPriority w:val="99"/>
    <w:semiHidden/>
    <w:rsid w:val="00D24DDD"/>
    <w:pPr>
      <w:widowControl/>
      <w:spacing w:after="0"/>
    </w:pPr>
  </w:style>
  <w:style w:type="paragraph" w:customStyle="1" w:styleId="EndNoteBibliographyTitle">
    <w:name w:val="EndNote Bibliography Title"/>
    <w:basedOn w:val="Normal"/>
    <w:rsid w:val="00F72B01"/>
    <w:pPr>
      <w:spacing w:after="0"/>
      <w:jc w:val="center"/>
    </w:pPr>
  </w:style>
  <w:style w:type="paragraph" w:customStyle="1" w:styleId="EndNoteBibliography">
    <w:name w:val="EndNote Bibliography"/>
    <w:basedOn w:val="Normal"/>
    <w:rsid w:val="00F72B01"/>
  </w:style>
  <w:style w:type="paragraph" w:styleId="Caption">
    <w:name w:val="caption"/>
    <w:basedOn w:val="Normal"/>
    <w:next w:val="Normal"/>
    <w:uiPriority w:val="35"/>
    <w:unhideWhenUsed/>
    <w:qFormat/>
    <w:rsid w:val="008E1D75"/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F22C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2A7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534DD"/>
    <w:rPr>
      <w:color w:val="800080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E3115A"/>
  </w:style>
  <w:style w:type="paragraph" w:styleId="NormalWeb">
    <w:name w:val="Normal (Web)"/>
    <w:basedOn w:val="Normal"/>
    <w:uiPriority w:val="99"/>
    <w:semiHidden/>
    <w:unhideWhenUsed/>
    <w:rsid w:val="006630C2"/>
    <w:pPr>
      <w:widowControl/>
      <w:spacing w:before="100" w:beforeAutospacing="1" w:after="100" w:afterAutospacing="1"/>
    </w:pPr>
    <w:rPr>
      <w:rFonts w:ascii="Times New Roman" w:hAnsi="Times New Roman" w:cs="Times New Roman"/>
      <w:color w:val="auto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93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82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1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0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7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0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86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microsoft.com/office/2011/relationships/commentsExtended" Target="commentsExtended.xml"/><Relationship Id="rId20" Type="http://schemas.openxmlformats.org/officeDocument/2006/relationships/header" Target="header1.xml"/><Relationship Id="rId21" Type="http://schemas.openxmlformats.org/officeDocument/2006/relationships/fontTable" Target="fontTable.xml"/><Relationship Id="rId22" Type="http://schemas.microsoft.com/office/2011/relationships/people" Target="people.xml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hyperlink" Target="https://youtu.be/BOvrNXGJhTA" TargetMode="External"/><Relationship Id="rId18" Type="http://schemas.openxmlformats.org/officeDocument/2006/relationships/hyperlink" Target="http://www.deepreef.org" TargetMode="External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C892F2-AD84-0349-BBEC-9321359AA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43</Pages>
  <Words>37872</Words>
  <Characters>215875</Characters>
  <Application>Microsoft Macintosh Word</Application>
  <DocSecurity>0</DocSecurity>
  <Lines>1798</Lines>
  <Paragraphs>506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Sydney</Company>
  <LinksUpToDate>false</LinksUpToDate>
  <CharactersWithSpaces>253241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Beaman</dc:creator>
  <cp:keywords/>
  <dc:description/>
  <cp:lastModifiedBy>Gus Hinestrosa</cp:lastModifiedBy>
  <cp:revision>218</cp:revision>
  <cp:lastPrinted>2018-09-15T19:34:00Z</cp:lastPrinted>
  <dcterms:created xsi:type="dcterms:W3CDTF">2018-03-13T13:13:00Z</dcterms:created>
  <dcterms:modified xsi:type="dcterms:W3CDTF">2018-09-20T16:49:00Z</dcterms:modified>
</cp:coreProperties>
</file>